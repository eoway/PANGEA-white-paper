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b w:val="1"/>
          <w:sz w:val="28"/>
          <w:szCs w:val="28"/>
          <w:highlight w:val="yellow"/>
        </w:rPr>
      </w:pPr>
      <w:hyperlink r:id="rId8">
        <w:r w:rsidDel="00000000" w:rsidR="00000000" w:rsidRPr="00000000">
          <w:rPr>
            <w:b w:val="1"/>
            <w:color w:val="1155cc"/>
            <w:sz w:val="28"/>
            <w:szCs w:val="28"/>
            <w:highlight w:val="yellow"/>
            <w:u w:val="single"/>
            <w:rtl w:val="0"/>
          </w:rPr>
          <w:t xml:space="preserve">WRITING ASSIGNMENTS HERE</w:t>
        </w:r>
      </w:hyperlink>
      <w:r w:rsidDel="00000000" w:rsidR="00000000" w:rsidRPr="00000000">
        <w:rPr>
          <w:rtl w:val="0"/>
        </w:rPr>
      </w:r>
    </w:p>
    <w:p w:rsidR="00000000" w:rsidDel="00000000" w:rsidP="00000000" w:rsidRDefault="00000000" w:rsidRPr="00000000" w14:paraId="00000003">
      <w:pPr>
        <w:jc w:val="center"/>
        <w:rPr/>
      </w:pPr>
      <w:hyperlink r:id="rId9">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ABoVE White Paper: </w:t>
      </w:r>
      <w:hyperlink r:id="rId10">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E">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Scoping a NASA-Sponsored Field Campaign  </w:t>
      </w:r>
    </w:p>
    <w:p w:rsidR="00000000" w:rsidDel="00000000" w:rsidP="00000000" w:rsidRDefault="00000000" w:rsidRPr="00000000" w14:paraId="00000020">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1">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2">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3">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4">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7">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9">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C">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E">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2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1">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2">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3">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4">
      <w:pPr>
        <w:numPr>
          <w:ilvl w:val="0"/>
          <w:numId w:val="5"/>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5">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B">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C">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4D">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The urgent need for PANGEA (formerly section 1.5)</w:t>
              <w:tab/>
              <w:t xml:space="preserve">12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nuslawc6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Role of Remote Sensing Observations</w:t>
              <w:tab/>
              <w:t xml:space="preserve">12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ktbz9csd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PANGEA Terrestrial Ecology Field Campaign</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PANGEA Study Domain</w:t>
              <w:tab/>
              <w:t xml:space="preserve">15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The need for coordinated teamwork</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Earth Science to Action</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21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42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50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51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51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53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60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61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63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65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68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72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72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73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74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75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76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76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77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78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80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International and Other Agreements</w:t>
              <w:tab/>
              <w:t xml:space="preserve">80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Government agreements and MOUs</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NASA airborne campaign Indigenous agreements, permissions, and treaties</w:t>
              <w:tab/>
              <w:t xml:space="preserve">80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Community Engagement Strategy</w:t>
              <w:tab/>
              <w:t xml:space="preserve">81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bqpc2b4c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PANGEA Partners</w:t>
              <w:tab/>
              <w:t xml:space="preserve">81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bnxk70o7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Principles</w:t>
              <w:tab/>
              <w:t xml:space="preserve">87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um6ddnsi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Engagement Strategy</w:t>
              <w:tab/>
              <w:t xml:space="preserve">90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Cost Elements</w:t>
              <w:tab/>
              <w:t xml:space="preserve">93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Co-funding</w:t>
              <w:tab/>
              <w:t xml:space="preserve">94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Open Science - Data Management and Sharing</w:t>
              <w:tab/>
              <w:t xml:space="preserve">96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Timetable</w:t>
              <w:tab/>
              <w:t xml:space="preserve">100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Risk and Risk Mitigation / Risk Assessment</w:t>
              <w:tab/>
              <w:t xml:space="preserve">100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101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Applications of PANGEA research outputs</w:t>
              <w:tab/>
              <w:t xml:space="preserve">102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Climate Change and Carbon</w:t>
              <w:tab/>
              <w:t xml:space="preserve">102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103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106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107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108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110</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116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116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118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PANGEA Partners</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hy2rarbq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Engagement during the Scoping Campaign</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Planned and Ongoing Research and Monitoring Activities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Level II and III Ecoregions in PANGEA Study Region</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Airborne and Spaceborne Remote Sensing Systems for PANGEA</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Summary of PANGEA Participants</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 Letters of Support</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 - Stuff that’s beyond scope that could be developed in collaboration with PANGEA</w:t>
              <w:tab/>
              <w:t xml:space="preserve">122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97">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98">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A">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commentRangeStart w:id="10"/>
      <w:r w:rsidDel="00000000" w:rsidR="00000000" w:rsidRPr="00000000">
        <w:rPr>
          <w:rtl w:val="0"/>
        </w:rPr>
        <w:t xml:space="preserve">retain the greatest share of biodiversity of any terrestrial biome</w:t>
      </w:r>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Recent work suggests that t</w:t>
      </w:r>
      <w:r w:rsidDel="00000000" w:rsidR="00000000" w:rsidRPr="00000000">
        <w:rPr>
          <w:rtl w:val="0"/>
        </w:rPr>
        <w:t xml:space="preserve">ropical forest canopy temperatures may be frequently dangerously close to the critical temperature (~47⁰ C), at which irreversible damage to the photosynthetic machinery occurs (</w:t>
      </w:r>
      <w:commentRangeStart w:id="19"/>
      <w:r w:rsidDel="00000000" w:rsidR="00000000" w:rsidRPr="00000000">
        <w:rPr>
          <w:rtl w:val="0"/>
        </w:rPr>
        <w:t xml:space="preserve">Doughty et al. 2023</w:t>
      </w:r>
      <w:commentRangeEnd w:id="19"/>
      <w:r w:rsidDel="00000000" w:rsidR="00000000" w:rsidRPr="00000000">
        <w:commentReference w:id="19"/>
      </w:r>
      <w:r w:rsidDel="00000000" w:rsidR="00000000" w:rsidRPr="00000000">
        <w:rPr>
          <w:rtl w:val="0"/>
        </w:rPr>
        <w:t xml:space="preserve">). </w:t>
      </w:r>
      <w:r w:rsidDel="00000000" w:rsidR="00000000" w:rsidRPr="00000000">
        <w:rPr>
          <w:rtl w:val="0"/>
        </w:rPr>
        <w:t xml:space="preserve">However, the heat tolerance of tropical leaves may be greater than Doughty and colleagues (2023) assumed (</w:t>
      </w:r>
      <w:commentRangeStart w:id="20"/>
      <w:r w:rsidDel="00000000" w:rsidR="00000000" w:rsidRPr="00000000">
        <w:rPr>
          <w:rtl w:val="0"/>
        </w:rPr>
        <w:t xml:space="preserve">Winter 2024</w:t>
      </w:r>
      <w:commentRangeEnd w:id="20"/>
      <w:r w:rsidDel="00000000" w:rsidR="00000000" w:rsidRPr="00000000">
        <w:commentReference w:id="20"/>
      </w:r>
      <w:r w:rsidDel="00000000" w:rsidR="00000000" w:rsidRPr="00000000">
        <w:rPr>
          <w:rtl w:val="0"/>
        </w:rPr>
        <w:t xml:space="preserve">). Unprecedented rates of anthropogenic land-use change in recent decades (</w:t>
      </w:r>
      <w:commentRangeStart w:id="21"/>
      <w:r w:rsidDel="00000000" w:rsidR="00000000" w:rsidRPr="00000000">
        <w:rPr>
          <w:rtl w:val="0"/>
        </w:rPr>
        <w:t xml:space="preserve">DeFries et al 2004, Gibbs et al 2010a, Hosonuma et al 2012</w:t>
      </w:r>
      <w:commentRangeEnd w:id="21"/>
      <w:r w:rsidDel="00000000" w:rsidR="00000000" w:rsidRPr="00000000">
        <w:commentReference w:id="21"/>
      </w:r>
      <w:r w:rsidDel="00000000" w:rsidR="00000000" w:rsidRPr="00000000">
        <w:rPr>
          <w:rtl w:val="0"/>
        </w:rPr>
        <w:t xml:space="preserve">) have resulted in some tropical forests becoming net sources of carbon to the atmosphere (</w:t>
      </w:r>
      <w:commentRangeStart w:id="22"/>
      <w:r w:rsidDel="00000000" w:rsidR="00000000" w:rsidRPr="00000000">
        <w:rPr>
          <w:rtl w:val="0"/>
        </w:rPr>
        <w:t xml:space="preserve">Gatti et al 2021</w:t>
      </w:r>
      <w:commentRangeEnd w:id="22"/>
      <w:r w:rsidDel="00000000" w:rsidR="00000000" w:rsidRPr="00000000">
        <w:commentReference w:id="22"/>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3"/>
      <w:r w:rsidDel="00000000" w:rsidR="00000000" w:rsidRPr="00000000">
        <w:rPr>
          <w:rtl w:val="0"/>
        </w:rPr>
        <w:t xml:space="preserve">Brando et al. 2020</w:t>
      </w:r>
      <w:commentRangeEnd w:id="23"/>
      <w:r w:rsidDel="00000000" w:rsidR="00000000" w:rsidRPr="00000000">
        <w:commentReference w:id="23"/>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1">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4"/>
      <w:r w:rsidDel="00000000" w:rsidR="00000000" w:rsidRPr="00000000">
        <w:rPr>
          <w:rtl w:val="0"/>
        </w:rPr>
        <w:t xml:space="preserve">Sjögersten et al., 2014</w:t>
      </w:r>
      <w:commentRangeEnd w:id="24"/>
      <w:r w:rsidDel="00000000" w:rsidR="00000000" w:rsidRPr="00000000">
        <w:commentReference w:id="24"/>
      </w:r>
      <w:r w:rsidDel="00000000" w:rsidR="00000000" w:rsidRPr="00000000">
        <w:rPr>
          <w:rtl w:val="0"/>
        </w:rPr>
        <w:t xml:space="preserve">; </w:t>
      </w:r>
      <w:commentRangeStart w:id="25"/>
      <w:r w:rsidDel="00000000" w:rsidR="00000000" w:rsidRPr="00000000">
        <w:rPr>
          <w:rtl w:val="0"/>
        </w:rPr>
        <w:t xml:space="preserve">Peng et al., 2022</w:t>
      </w:r>
      <w:commentRangeEnd w:id="25"/>
      <w:r w:rsidDel="00000000" w:rsidR="00000000" w:rsidRPr="00000000">
        <w:commentReference w:id="2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6"/>
      <w:r w:rsidDel="00000000" w:rsidR="00000000" w:rsidRPr="00000000">
        <w:rPr>
          <w:rtl w:val="0"/>
        </w:rPr>
        <w:t xml:space="preserve">GHG</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Turner et al., 2019</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0"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28"/>
      <w:r w:rsidDel="00000000" w:rsidR="00000000" w:rsidRPr="00000000">
        <w:rPr>
          <w:rtl w:val="0"/>
        </w:rPr>
        <w:t xml:space="preserve">Masson-Delmotte et al., 2021</w:t>
      </w:r>
      <w:commentRangeEnd w:id="28"/>
      <w:r w:rsidDel="00000000" w:rsidR="00000000" w:rsidRPr="00000000">
        <w:commentReference w:id="28"/>
      </w:r>
      <w:r w:rsidDel="00000000" w:rsidR="00000000" w:rsidRPr="00000000">
        <w:rPr>
          <w:rtl w:val="0"/>
        </w:rPr>
        <w:t xml:space="preserve">).</w:t>
      </w:r>
      <w:r w:rsidDel="00000000" w:rsidR="00000000" w:rsidRPr="00000000">
        <w:rPr>
          <w:rtl w:val="0"/>
        </w:rPr>
        <w:t xml:space="preserve"> </w:t>
      </w:r>
      <w:commentRangeStart w:id="29"/>
      <w:commentRangeStart w:id="30"/>
      <w:r w:rsidDel="00000000" w:rsidR="00000000" w:rsidRPr="00000000">
        <w:rPr>
          <w:rtl w:val="0"/>
        </w:rPr>
        <w:t xml:space="preserve">Tropical wetland and inland </w:t>
      </w:r>
      <w:ins w:author="Liane S. Guild" w:id="1" w:date="2024-09-13T19:44:00Z">
        <w:r w:rsidDel="00000000" w:rsidR="00000000" w:rsidRPr="00000000">
          <w:rPr>
            <w:rtl w:val="0"/>
          </w:rPr>
          <w:t xml:space="preserve">fresh</w:t>
        </w:r>
      </w:ins>
      <w:r w:rsidDel="00000000" w:rsidR="00000000" w:rsidRPr="00000000">
        <w:rPr>
          <w:rtl w:val="0"/>
        </w:rPr>
        <w:t xml:space="preserve">water systems</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1"/>
      <w:r w:rsidDel="00000000" w:rsidR="00000000" w:rsidRPr="00000000">
        <w:rPr>
          <w:rtl w:val="0"/>
        </w:rPr>
        <w:t xml:space="preserve">Saunois et al., 2020</w:t>
      </w:r>
      <w:commentRangeEnd w:id="31"/>
      <w:r w:rsidDel="00000000" w:rsidR="00000000" w:rsidRPr="00000000">
        <w:commentReference w:id="31"/>
      </w:r>
      <w:r w:rsidDel="00000000" w:rsidR="00000000" w:rsidRPr="00000000">
        <w:rPr>
          <w:rtl w:val="0"/>
        </w:rPr>
        <w:t xml:space="preserve">; </w:t>
      </w:r>
      <w:commentRangeStart w:id="32"/>
      <w:r w:rsidDel="00000000" w:rsidR="00000000" w:rsidRPr="00000000">
        <w:rPr>
          <w:rtl w:val="0"/>
        </w:rPr>
        <w:t xml:space="preserve">Peng et al., 2022</w:t>
      </w:r>
      <w:commentRangeEnd w:id="32"/>
      <w:r w:rsidDel="00000000" w:rsidR="00000000" w:rsidRPr="00000000">
        <w:commentReference w:id="32"/>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2024</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2">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5"/>
      <w:r w:rsidDel="00000000" w:rsidR="00000000" w:rsidRPr="00000000">
        <w:rPr>
          <w:rtl w:val="0"/>
        </w:rPr>
        <w:t xml:space="preserve">Salati et al. 1979</w:t>
      </w:r>
      <w:commentRangeEnd w:id="35"/>
      <w:r w:rsidDel="00000000" w:rsidR="00000000" w:rsidRPr="00000000">
        <w:commentReference w:id="35"/>
      </w:r>
      <w:r w:rsidDel="00000000" w:rsidR="00000000" w:rsidRPr="00000000">
        <w:rPr>
          <w:rtl w:val="0"/>
        </w:rPr>
        <w:t xml:space="preserve">; </w:t>
      </w:r>
      <w:commentRangeStart w:id="36"/>
      <w:r w:rsidDel="00000000" w:rsidR="00000000" w:rsidRPr="00000000">
        <w:rPr>
          <w:rtl w:val="0"/>
        </w:rPr>
        <w:t xml:space="preserve">recent refs Amazon</w:t>
      </w:r>
      <w:commentRangeEnd w:id="36"/>
      <w:r w:rsidDel="00000000" w:rsidR="00000000" w:rsidRPr="00000000">
        <w:commentReference w:id="36"/>
      </w:r>
      <w:r w:rsidDel="00000000" w:rsidR="00000000" w:rsidRPr="00000000">
        <w:rPr>
          <w:rtl w:val="0"/>
        </w:rPr>
        <w:t xml:space="preserve">; Worden et al. 2021; Worden et al. 2024, van der Ent et al., 2010, Staal et al., 2018). Deforestation and forest degradation reduce evapotranspiration in the dry season (</w:t>
      </w:r>
      <w:commentRangeStart w:id="37"/>
      <w:r w:rsidDel="00000000" w:rsidR="00000000" w:rsidRPr="00000000">
        <w:rPr>
          <w:rtl w:val="0"/>
        </w:rPr>
        <w:t xml:space="preserve">Sampaio et al. 2007</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Longo et al. 2020</w:t>
      </w:r>
      <w:commentRangeEnd w:id="38"/>
      <w:r w:rsidDel="00000000" w:rsidR="00000000" w:rsidRPr="00000000">
        <w:commentReference w:id="38"/>
      </w:r>
      <w:r w:rsidDel="00000000" w:rsidR="00000000" w:rsidRPr="00000000">
        <w:rPr>
          <w:rtl w:val="0"/>
        </w:rPr>
        <w:t xml:space="preserve">; </w:t>
      </w:r>
      <w:commentRangeStart w:id="39"/>
      <w:r w:rsidDel="00000000" w:rsidR="00000000" w:rsidRPr="00000000">
        <w:rPr>
          <w:rtl w:val="0"/>
        </w:rPr>
        <w:t xml:space="preserve">Zemp et al., 2017</w:t>
      </w:r>
      <w:commentRangeEnd w:id="39"/>
      <w:r w:rsidDel="00000000" w:rsidR="00000000" w:rsidRPr="00000000">
        <w:commentReference w:id="39"/>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40"/>
      <w:r w:rsidDel="00000000" w:rsidR="00000000" w:rsidRPr="00000000">
        <w:rPr>
          <w:rtl w:val="0"/>
        </w:rPr>
        <w:t xml:space="preserve">tipping point</w:t>
      </w:r>
      <w:commentRangeEnd w:id="40"/>
      <w:r w:rsidDel="00000000" w:rsidR="00000000" w:rsidRPr="00000000">
        <w:commentReference w:id="40"/>
      </w:r>
      <w:r w:rsidDel="00000000" w:rsidR="00000000" w:rsidRPr="00000000">
        <w:rPr>
          <w:rtl w:val="0"/>
        </w:rPr>
        <w:t xml:space="preserve">” (</w:t>
      </w:r>
      <w:commentRangeStart w:id="41"/>
      <w:r w:rsidDel="00000000" w:rsidR="00000000" w:rsidRPr="00000000">
        <w:rPr>
          <w:rtl w:val="0"/>
        </w:rPr>
        <w:t xml:space="preserve">Xu et al., 2022</w:t>
      </w:r>
      <w:commentRangeEnd w:id="41"/>
      <w:r w:rsidDel="00000000" w:rsidR="00000000" w:rsidRPr="00000000">
        <w:commentReference w:id="41"/>
      </w:r>
      <w:r w:rsidDel="00000000" w:rsidR="00000000" w:rsidRPr="00000000">
        <w:rPr>
          <w:rtl w:val="0"/>
        </w:rPr>
        <w:t xml:space="preserve">,Lovejoy and Nobre 2018). </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Current research has revealed our lack of understanding of how differences in the </w:t>
      </w:r>
      <w:commentRangeStart w:id="42"/>
      <w:r w:rsidDel="00000000" w:rsidR="00000000" w:rsidRPr="00000000">
        <w:rPr>
          <w:rtl w:val="0"/>
        </w:rPr>
        <w:t xml:space="preserve">diversity </w:t>
      </w:r>
      <w:commentRangeEnd w:id="42"/>
      <w:r w:rsidDel="00000000" w:rsidR="00000000" w:rsidRPr="00000000">
        <w:commentReference w:id="42"/>
      </w:r>
      <w:r w:rsidDel="00000000" w:rsidR="00000000" w:rsidRPr="00000000">
        <w:rPr>
          <w:rtl w:val="0"/>
        </w:rPr>
        <w:t xml:space="preserve">of tropical forests’ </w:t>
      </w:r>
      <w:commentRangeStart w:id="43"/>
      <w:r w:rsidDel="00000000" w:rsidR="00000000" w:rsidRPr="00000000">
        <w:rPr>
          <w:rtl w:val="0"/>
        </w:rPr>
        <w:t xml:space="preserve">species composition, structure, and functional traits across continents control responses to climate change and other anthropogenic changes</w:t>
      </w:r>
      <w:commentRangeEnd w:id="43"/>
      <w:r w:rsidDel="00000000" w:rsidR="00000000" w:rsidRPr="00000000">
        <w:commentReference w:id="43"/>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4"/>
      <w:commentRangeStart w:id="45"/>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6"/>
      <w:commentRangeStart w:id="47"/>
      <w:r w:rsidDel="00000000" w:rsidR="00000000" w:rsidRPr="00000000">
        <w:rPr>
          <w:rtl w:val="0"/>
        </w:rPr>
        <w:t xml:space="preserve">Arora et al. 2020</w:t>
      </w:r>
      <w:commentRangeEnd w:id="46"/>
      <w:r w:rsidDel="00000000" w:rsidR="00000000" w:rsidRPr="00000000">
        <w:commentReference w:id="46"/>
      </w:r>
      <w:r w:rsidDel="00000000" w:rsidR="00000000" w:rsidRPr="00000000">
        <w:rPr>
          <w:rtl w:val="0"/>
        </w:rPr>
        <w:t xml:space="preserve">; </w:t>
      </w:r>
      <w:commentRangeStart w:id="48"/>
      <w:commentRangeStart w:id="49"/>
      <w:commentRangeStart w:id="50"/>
      <w:r w:rsidDel="00000000" w:rsidR="00000000" w:rsidRPr="00000000">
        <w:rPr>
          <w:rtl w:val="0"/>
        </w:rPr>
        <w:t xml:space="preserve">Friedlingstein et al </w:t>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t xml:space="preserve">2014; </w:t>
      </w:r>
      <w:commentRangeStart w:id="51"/>
      <w:commentRangeStart w:id="52"/>
      <w:r w:rsidDel="00000000" w:rsidR="00000000" w:rsidRPr="00000000">
        <w:rPr>
          <w:rtl w:val="0"/>
        </w:rPr>
        <w:t xml:space="preserve">Friedlingstein et al 20</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t xml:space="preserve">06</w:t>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3"/>
      <w:commentRangeStart w:id="54"/>
      <w:commentRangeStart w:id="55"/>
      <w:r w:rsidDel="00000000" w:rsidR="00000000" w:rsidRPr="00000000">
        <w:rPr>
          <w:rtl w:val="0"/>
        </w:rPr>
        <w:t xml:space="preserve">Cavaleri et al 2015</w:t>
      </w:r>
      <w:commentRangeEnd w:id="53"/>
      <w:r w:rsidDel="00000000" w:rsidR="00000000" w:rsidRPr="00000000">
        <w:commentReference w:id="53"/>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t xml:space="preserve">). </w:t>
      </w:r>
      <w:commentRangeStart w:id="56"/>
      <w:commentRangeStart w:id="57"/>
      <w:r w:rsidDel="00000000" w:rsidR="00000000" w:rsidRPr="00000000">
        <w:rPr>
          <w:rtl w:val="0"/>
        </w:rPr>
        <w:t xml:space="preserve">[</w:t>
      </w:r>
      <w:r w:rsidDel="00000000" w:rsidR="00000000" w:rsidRPr="00000000">
        <w:rPr>
          <w:i w:val="1"/>
          <w:color w:val="ff0000"/>
          <w:rtl w:val="0"/>
        </w:rPr>
        <w:t xml:space="preserve">more here - reference </w:t>
      </w:r>
      <w:commentRangeStart w:id="58"/>
      <w:commentRangeStart w:id="59"/>
      <w:r w:rsidDel="00000000" w:rsidR="00000000" w:rsidRPr="00000000">
        <w:rPr>
          <w:i w:val="1"/>
          <w:color w:val="ff0000"/>
          <w:rtl w:val="0"/>
        </w:rPr>
        <w:t xml:space="preserve">Friedlingstein et al 202</w:t>
      </w:r>
      <w:commentRangeEnd w:id="58"/>
      <w:r w:rsidDel="00000000" w:rsidR="00000000" w:rsidRPr="00000000">
        <w:commentReference w:id="58"/>
      </w:r>
      <w:commentRangeEnd w:id="59"/>
      <w:r w:rsidDel="00000000" w:rsidR="00000000" w:rsidRPr="00000000">
        <w:commentReference w:id="59"/>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60"/>
      <w:r w:rsidDel="00000000" w:rsidR="00000000" w:rsidRPr="00000000">
        <w:rPr>
          <w:i w:val="1"/>
          <w:color w:val="ff0000"/>
          <w:rtl w:val="0"/>
        </w:rPr>
        <w:t xml:space="preserve">Braghiere et al., 2021</w:t>
      </w:r>
      <w:commentRangeEnd w:id="60"/>
      <w:r w:rsidDel="00000000" w:rsidR="00000000" w:rsidRPr="00000000">
        <w:commentReference w:id="60"/>
      </w:r>
      <w:r w:rsidDel="00000000" w:rsidR="00000000" w:rsidRPr="00000000">
        <w:rPr>
          <w:i w:val="1"/>
          <w:color w:val="ff0000"/>
          <w:rtl w:val="0"/>
        </w:rPr>
        <w:t xml:space="preserve">), have a more detailed radiative transfer model, spectrally resolved (</w:t>
      </w:r>
      <w:commentRangeStart w:id="61"/>
      <w:r w:rsidDel="00000000" w:rsidR="00000000" w:rsidRPr="00000000">
        <w:rPr>
          <w:i w:val="1"/>
          <w:color w:val="ff0000"/>
          <w:rtl w:val="0"/>
        </w:rPr>
        <w:t xml:space="preserve">Braghiere et al. 2023</w:t>
      </w:r>
      <w:commentRangeEnd w:id="61"/>
      <w:r w:rsidDel="00000000" w:rsidR="00000000" w:rsidRPr="00000000">
        <w:commentReference w:id="61"/>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2"/>
      <w:r w:rsidDel="00000000" w:rsidR="00000000" w:rsidRPr="00000000">
        <w:rPr>
          <w:i w:val="1"/>
          <w:color w:val="ff0000"/>
          <w:rtl w:val="0"/>
        </w:rPr>
        <w:t xml:space="preserve">Bloom et al. 2016</w:t>
      </w:r>
      <w:commentRangeEnd w:id="62"/>
      <w:r w:rsidDel="00000000" w:rsidR="00000000" w:rsidRPr="00000000">
        <w:commentReference w:id="62"/>
      </w:r>
      <w:r w:rsidDel="00000000" w:rsidR="00000000" w:rsidRPr="00000000">
        <w:rPr>
          <w:i w:val="1"/>
          <w:color w:val="ff0000"/>
          <w:rtl w:val="0"/>
        </w:rPr>
        <w:t xml:space="preserve">), </w:t>
      </w:r>
      <w:commentRangeStart w:id="63"/>
      <w:r w:rsidDel="00000000" w:rsidR="00000000" w:rsidRPr="00000000">
        <w:rPr>
          <w:i w:val="1"/>
          <w:color w:val="ff0000"/>
          <w:rtl w:val="0"/>
        </w:rPr>
        <w:t xml:space="preserve">AI</w:t>
      </w:r>
      <w:commentRangeEnd w:id="63"/>
      <w:r w:rsidDel="00000000" w:rsidR="00000000" w:rsidRPr="00000000">
        <w:commentReference w:id="63"/>
      </w:r>
      <w:r w:rsidDel="00000000" w:rsidR="00000000" w:rsidRPr="00000000">
        <w:rPr>
          <w:i w:val="1"/>
          <w:color w:val="ff0000"/>
          <w:rtl w:val="0"/>
        </w:rPr>
        <w:t xml:space="preserve"> (</w:t>
      </w:r>
      <w:commentRangeStart w:id="64"/>
      <w:r w:rsidDel="00000000" w:rsidR="00000000" w:rsidRPr="00000000">
        <w:rPr>
          <w:i w:val="1"/>
          <w:color w:val="ff0000"/>
          <w:rtl w:val="0"/>
        </w:rPr>
        <w:t xml:space="preserve">Massoud et al. 2023</w:t>
      </w:r>
      <w:commentRangeEnd w:id="64"/>
      <w:r w:rsidDel="00000000" w:rsidR="00000000" w:rsidRPr="00000000">
        <w:commentReference w:id="64"/>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6"/>
      <w:r w:rsidDel="00000000" w:rsidR="00000000" w:rsidRPr="00000000">
        <w:commentReference w:id="56"/>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br w:type="textWrapping"/>
        <w:t xml:space="preserve">Traditionally, ESMs represent forest canopies in simple and aggregated ways and </w:t>
      </w:r>
      <w:commentRangeStart w:id="65"/>
      <w:r w:rsidDel="00000000" w:rsidR="00000000" w:rsidRPr="00000000">
        <w:rPr>
          <w:rtl w:val="0"/>
        </w:rPr>
        <w:t xml:space="preserve">thus fail to capture how disturbance history affects biomass accumulation and ecosystem stability</w:t>
      </w:r>
      <w:commentRangeEnd w:id="65"/>
      <w:r w:rsidDel="00000000" w:rsidR="00000000" w:rsidRPr="00000000">
        <w:commentReference w:id="65"/>
      </w:r>
      <w:r w:rsidDel="00000000" w:rsidR="00000000" w:rsidRPr="00000000">
        <w:rPr>
          <w:rtl w:val="0"/>
        </w:rPr>
        <w:t xml:space="preserve"> (</w:t>
      </w:r>
      <w:commentRangeStart w:id="66"/>
      <w:r w:rsidDel="00000000" w:rsidR="00000000" w:rsidRPr="00000000">
        <w:rPr>
          <w:rtl w:val="0"/>
        </w:rPr>
        <w:t xml:space="preserve">Levine et al. 2016</w:t>
      </w:r>
      <w:commentRangeEnd w:id="66"/>
      <w:r w:rsidDel="00000000" w:rsidR="00000000" w:rsidRPr="00000000">
        <w:commentReference w:id="66"/>
      </w:r>
      <w:r w:rsidDel="00000000" w:rsidR="00000000" w:rsidRPr="00000000">
        <w:rPr>
          <w:rtl w:val="0"/>
        </w:rPr>
        <w:t xml:space="preserve">; </w:t>
      </w:r>
      <w:commentRangeStart w:id="67"/>
      <w:r w:rsidDel="00000000" w:rsidR="00000000" w:rsidRPr="00000000">
        <w:rPr>
          <w:rtl w:val="0"/>
        </w:rPr>
        <w:t xml:space="preserve">Yang et al. 2023</w:t>
      </w:r>
      <w:commentRangeEnd w:id="67"/>
      <w:r w:rsidDel="00000000" w:rsidR="00000000" w:rsidRPr="00000000">
        <w:commentReference w:id="67"/>
      </w:r>
      <w:r w:rsidDel="00000000" w:rsidR="00000000" w:rsidRPr="00000000">
        <w:rPr>
          <w:rtl w:val="0"/>
        </w:rPr>
        <w:t xml:space="preserve">). The need for representing </w:t>
      </w:r>
      <w:commentRangeStart w:id="68"/>
      <w:r w:rsidDel="00000000" w:rsidR="00000000" w:rsidRPr="00000000">
        <w:rPr>
          <w:rtl w:val="0"/>
        </w:rPr>
        <w:t xml:space="preserve">ecological processes of diverse ecosystems</w:t>
      </w:r>
      <w:commentRangeEnd w:id="68"/>
      <w:r w:rsidDel="00000000" w:rsidR="00000000" w:rsidRPr="00000000">
        <w:commentReference w:id="68"/>
      </w:r>
      <w:r w:rsidDel="00000000" w:rsidR="00000000" w:rsidRPr="00000000">
        <w:rPr>
          <w:rtl w:val="0"/>
        </w:rPr>
        <w:t xml:space="preserve"> is becoming increasingly recognized by the modeling community (</w:t>
      </w:r>
      <w:commentRangeStart w:id="69"/>
      <w:r w:rsidDel="00000000" w:rsidR="00000000" w:rsidRPr="00000000">
        <w:rPr>
          <w:rtl w:val="0"/>
        </w:rPr>
        <w:t xml:space="preserve">Bonan et al. 2024</w:t>
      </w:r>
      <w:commentRangeEnd w:id="69"/>
      <w:r w:rsidDel="00000000" w:rsidR="00000000" w:rsidRPr="00000000">
        <w:commentReference w:id="69"/>
      </w:r>
      <w:r w:rsidDel="00000000" w:rsidR="00000000" w:rsidRPr="00000000">
        <w:rPr>
          <w:rtl w:val="0"/>
        </w:rPr>
        <w:t xml:space="preserve">). Newer generations of terrestrial biosphere models—vegetation demography models (</w:t>
      </w:r>
      <w:commentRangeStart w:id="70"/>
      <w:r w:rsidDel="00000000" w:rsidR="00000000" w:rsidRPr="00000000">
        <w:rPr>
          <w:rtl w:val="0"/>
        </w:rPr>
        <w:t xml:space="preserve">Fisher et al. 2018</w:t>
      </w:r>
      <w:commentRangeEnd w:id="70"/>
      <w:r w:rsidDel="00000000" w:rsidR="00000000" w:rsidRPr="00000000">
        <w:commentReference w:id="70"/>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1"/>
      <w:r w:rsidDel="00000000" w:rsidR="00000000" w:rsidRPr="00000000">
        <w:rPr>
          <w:rtl w:val="0"/>
        </w:rPr>
        <w:t xml:space="preserve">Longo et al. 2019</w:t>
      </w:r>
      <w:commentRangeEnd w:id="71"/>
      <w:r w:rsidDel="00000000" w:rsidR="00000000" w:rsidRPr="00000000">
        <w:commentReference w:id="71"/>
      </w:r>
      <w:r w:rsidDel="00000000" w:rsidR="00000000" w:rsidRPr="00000000">
        <w:rPr>
          <w:rtl w:val="0"/>
        </w:rPr>
        <w:t xml:space="preserve">; </w:t>
      </w:r>
      <w:commentRangeStart w:id="72"/>
      <w:r w:rsidDel="00000000" w:rsidR="00000000" w:rsidRPr="00000000">
        <w:rPr>
          <w:rtl w:val="0"/>
        </w:rPr>
        <w:t xml:space="preserve">Koven et al. 2020</w:t>
      </w:r>
      <w:commentRangeEnd w:id="72"/>
      <w:r w:rsidDel="00000000" w:rsidR="00000000" w:rsidRPr="00000000">
        <w:commentReference w:id="72"/>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3"/>
      <w:r w:rsidDel="00000000" w:rsidR="00000000" w:rsidRPr="00000000">
        <w:rPr>
          <w:rtl w:val="0"/>
        </w:rPr>
        <w:t xml:space="preserve">Marvin et al. 2014</w:t>
      </w:r>
      <w:commentRangeEnd w:id="73"/>
      <w:r w:rsidDel="00000000" w:rsidR="00000000" w:rsidRPr="00000000">
        <w:commentReference w:id="73"/>
      </w:r>
      <w:r w:rsidDel="00000000" w:rsidR="00000000" w:rsidRPr="00000000">
        <w:rPr>
          <w:rtl w:val="0"/>
        </w:rPr>
        <w:t xml:space="preserve">). Second, existing model benchmarking systems, such as the International Land Model Benchmarking (ILAMB; </w:t>
      </w:r>
      <w:commentRangeStart w:id="74"/>
      <w:r w:rsidDel="00000000" w:rsidR="00000000" w:rsidRPr="00000000">
        <w:rPr>
          <w:rtl w:val="0"/>
        </w:rPr>
        <w:t xml:space="preserve">Collier et al. 2018</w:t>
      </w:r>
      <w:commentRangeEnd w:id="74"/>
      <w:r w:rsidDel="00000000" w:rsidR="00000000" w:rsidRPr="00000000">
        <w:commentReference w:id="74"/>
      </w:r>
      <w:r w:rsidDel="00000000" w:rsidR="00000000" w:rsidRPr="00000000">
        <w:rPr>
          <w:rtl w:val="0"/>
        </w:rPr>
        <w:t xml:space="preserve">) are insufficient, because the newer generation of models may predict reasonable aggregated properties (e.g., total aboveground biomass) based </w:t>
      </w:r>
      <w:commentRangeStart w:id="75"/>
      <w:r w:rsidDel="00000000" w:rsidR="00000000" w:rsidRPr="00000000">
        <w:rPr>
          <w:rtl w:val="0"/>
        </w:rPr>
        <w:t xml:space="preserve">on unreasonable distributions</w:t>
      </w:r>
      <w:commentRangeEnd w:id="75"/>
      <w:r w:rsidDel="00000000" w:rsidR="00000000" w:rsidRPr="00000000">
        <w:commentReference w:id="75"/>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6"/>
      <w:r w:rsidDel="00000000" w:rsidR="00000000" w:rsidRPr="00000000">
        <w:rPr>
          <w:rtl w:val="0"/>
        </w:rPr>
        <w:t xml:space="preserve">Schimel et al. 2019</w:t>
      </w:r>
      <w:commentRangeEnd w:id="76"/>
      <w:r w:rsidDel="00000000" w:rsidR="00000000" w:rsidRPr="00000000">
        <w:commentReference w:id="76"/>
      </w:r>
      <w:r w:rsidDel="00000000" w:rsidR="00000000" w:rsidRPr="00000000">
        <w:rPr>
          <w:rtl w:val="0"/>
        </w:rPr>
        <w:t xml:space="preserve">).</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7"/>
      <w:r w:rsidDel="00000000" w:rsidR="00000000" w:rsidRPr="00000000">
        <w:rPr>
          <w:rtl w:val="0"/>
        </w:rPr>
        <w:t xml:space="preserve">(Baldocchi et al 2022, Schimel et al. 2015)</w:t>
      </w:r>
      <w:commentRangeEnd w:id="77"/>
      <w:r w:rsidDel="00000000" w:rsidR="00000000" w:rsidRPr="00000000">
        <w:commentReference w:id="77"/>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i w:val="1"/>
          <w:color w:val="ff0000"/>
          <w:highlight w:val="white"/>
        </w:rPr>
      </w:pPr>
      <w:commentRangeStart w:id="78"/>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AA">
      <w:pPr>
        <w:numPr>
          <w:ilvl w:val="0"/>
          <w:numId w:val="43"/>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AB">
      <w:pPr>
        <w:numPr>
          <w:ilvl w:val="0"/>
          <w:numId w:val="43"/>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AC">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AD">
      <w:pPr>
        <w:numPr>
          <w:ilvl w:val="0"/>
          <w:numId w:val="43"/>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AE">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AF">
      <w:pPr>
        <w:numPr>
          <w:ilvl w:val="0"/>
          <w:numId w:val="43"/>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B0">
      <w:pPr>
        <w:numPr>
          <w:ilvl w:val="1"/>
          <w:numId w:val="43"/>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B1">
      <w:pPr>
        <w:numPr>
          <w:ilvl w:val="1"/>
          <w:numId w:val="43"/>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B2">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3">
      <w:pPr>
        <w:numPr>
          <w:ilvl w:val="0"/>
          <w:numId w:val="43"/>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4">
      <w:pPr>
        <w:numPr>
          <w:ilvl w:val="0"/>
          <w:numId w:val="43"/>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5">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B6">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B7">
      <w:pPr>
        <w:numPr>
          <w:ilvl w:val="1"/>
          <w:numId w:val="43"/>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B8">
      <w:pPr>
        <w:numPr>
          <w:ilvl w:val="1"/>
          <w:numId w:val="43"/>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0B9">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BA">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BB">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BE">
      <w:pPr>
        <w:spacing w:line="276" w:lineRule="auto"/>
        <w:rPr>
          <w:sz w:val="14"/>
          <w:szCs w:val="14"/>
        </w:rPr>
      </w:pPr>
      <w:r w:rsidDel="00000000" w:rsidR="00000000" w:rsidRPr="00000000">
        <w:rPr>
          <w:rtl w:val="0"/>
        </w:rPr>
      </w:r>
    </w:p>
    <w:p w:rsidR="00000000" w:rsidDel="00000000" w:rsidP="00000000" w:rsidRDefault="00000000" w:rsidRPr="00000000" w14:paraId="000000BF">
      <w:pPr>
        <w:numPr>
          <w:ilvl w:val="0"/>
          <w:numId w:val="12"/>
        </w:numPr>
        <w:spacing w:after="120" w:before="120" w:lineRule="auto"/>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C0">
      <w:pPr>
        <w:numPr>
          <w:ilvl w:val="0"/>
          <w:numId w:val="12"/>
        </w:numPr>
        <w:spacing w:after="120" w:before="120" w:lineRule="auto"/>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C1">
      <w:pPr>
        <w:numPr>
          <w:ilvl w:val="0"/>
          <w:numId w:val="12"/>
        </w:numPr>
        <w:spacing w:after="120" w:before="120" w:lineRule="auto"/>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C2">
      <w:pPr>
        <w:spacing w:line="276" w:lineRule="auto"/>
        <w:ind w:left="0" w:firstLine="0"/>
        <w:rPr>
          <w:b w:val="1"/>
        </w:rPr>
      </w:pPr>
      <w:r w:rsidDel="00000000" w:rsidR="00000000" w:rsidRPr="00000000">
        <w:rPr>
          <w:rtl w:val="0"/>
        </w:rPr>
      </w:r>
    </w:p>
    <w:p w:rsidR="00000000" w:rsidDel="00000000" w:rsidP="00000000" w:rsidRDefault="00000000" w:rsidRPr="00000000" w14:paraId="000000C3">
      <w:pPr>
        <w:spacing w:line="276" w:lineRule="auto"/>
        <w:ind w:left="0" w:firstLine="0"/>
        <w:rPr>
          <w:b w:val="1"/>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r w:rsidDel="00000000" w:rsidR="00000000" w:rsidRPr="00000000">
        <w:rPr>
          <w:rtl w:val="0"/>
        </w:rPr>
      </w:r>
    </w:p>
    <w:p w:rsidR="00000000" w:rsidDel="00000000" w:rsidP="00000000" w:rsidRDefault="00000000" w:rsidRPr="00000000" w14:paraId="000000C4">
      <w:pPr>
        <w:numPr>
          <w:ilvl w:val="0"/>
          <w:numId w:val="84"/>
        </w:numPr>
        <w:spacing w:after="120" w:before="120"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5">
      <w:pPr>
        <w:numPr>
          <w:ilvl w:val="0"/>
          <w:numId w:val="84"/>
        </w:numPr>
        <w:spacing w:after="120" w:before="120"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C6">
      <w:pPr>
        <w:numPr>
          <w:ilvl w:val="0"/>
          <w:numId w:val="84"/>
        </w:numPr>
        <w:spacing w:after="120" w:before="120"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C7">
      <w:pPr>
        <w:spacing w:line="276" w:lineRule="auto"/>
        <w:rPr/>
      </w:pPr>
      <w:r w:rsidDel="00000000" w:rsidR="00000000" w:rsidRPr="00000000">
        <w:rPr>
          <w:rtl w:val="0"/>
        </w:rPr>
      </w:r>
    </w:p>
    <w:p w:rsidR="00000000" w:rsidDel="00000000" w:rsidP="00000000" w:rsidRDefault="00000000" w:rsidRPr="00000000" w14:paraId="000000C8">
      <w:pPr>
        <w:spacing w:line="276" w:lineRule="auto"/>
        <w:rPr>
          <w:b w:val="1"/>
          <w:color w:val="ff0000"/>
        </w:rPr>
      </w:pPr>
      <w:r w:rsidDel="00000000" w:rsidR="00000000" w:rsidRPr="00000000">
        <w:rPr>
          <w:rtl w:val="0"/>
        </w:rPr>
        <w:t xml:space="preserve">PANGEA</w:t>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C9">
      <w:pPr>
        <w:numPr>
          <w:ilvl w:val="0"/>
          <w:numId w:val="50"/>
        </w:numPr>
        <w:spacing w:after="120" w:before="120" w:line="276" w:lineRule="auto"/>
        <w:ind w:left="720" w:hanging="360"/>
        <w:rPr/>
      </w:pPr>
      <w:r w:rsidDel="00000000" w:rsidR="00000000" w:rsidRPr="00000000">
        <w:rPr>
          <w:b w:val="1"/>
          <w:rtl w:val="0"/>
        </w:rPr>
        <w:t xml:space="preserve">Biogeochemical Cycles</w:t>
      </w:r>
      <w:r w:rsidDel="00000000" w:rsidR="00000000" w:rsidRPr="00000000">
        <w:rPr>
          <w:b w:val="1"/>
          <w:rtl w:val="0"/>
        </w:rPr>
        <w:t xml:space="preserve"> </w:t>
      </w:r>
      <w:r w:rsidDel="00000000" w:rsidR="00000000" w:rsidRPr="00000000">
        <w:rPr>
          <w:rtl w:val="0"/>
        </w:rPr>
        <w:t xml:space="preserve">refer to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rsidR="00000000" w:rsidDel="00000000" w:rsidP="00000000" w:rsidRDefault="00000000" w:rsidRPr="00000000" w14:paraId="000000CA">
      <w:pPr>
        <w:numPr>
          <w:ilvl w:val="0"/>
          <w:numId w:val="50"/>
        </w:numPr>
        <w:spacing w:after="120" w:before="120" w:line="276" w:lineRule="auto"/>
        <w:ind w:left="720" w:hanging="360"/>
        <w:rPr/>
      </w:pPr>
      <w:r w:rsidDel="00000000" w:rsidR="00000000" w:rsidRPr="00000000">
        <w:rPr>
          <w:b w:val="1"/>
          <w:rtl w:val="0"/>
        </w:rPr>
        <w:t xml:space="preserve">Biodiversity</w:t>
      </w:r>
      <w:r w:rsidDel="00000000" w:rsidR="00000000" w:rsidRPr="00000000">
        <w:rPr>
          <w:b w:val="1"/>
          <w:rtl w:val="0"/>
        </w:rPr>
        <w:t xml:space="preserve"> </w:t>
      </w:r>
      <w:r w:rsidDel="00000000" w:rsidR="00000000" w:rsidRPr="00000000">
        <w:rPr>
          <w:rtl w:val="0"/>
        </w:rPr>
        <w:t xml:space="preserve">is the variety of life on Earth, including its variation at the level of genes, species, functional traits, and ecosystems. In tropical forests, biodiversity is exceptionally high, supporting complex interactions and ecosystem function, making these forests critical for global ecological stability and resilience.</w:t>
      </w:r>
    </w:p>
    <w:p w:rsidR="00000000" w:rsidDel="00000000" w:rsidP="00000000" w:rsidRDefault="00000000" w:rsidRPr="00000000" w14:paraId="000000CB">
      <w:pPr>
        <w:numPr>
          <w:ilvl w:val="0"/>
          <w:numId w:val="50"/>
        </w:numPr>
        <w:spacing w:after="120" w:before="120" w:line="276" w:lineRule="auto"/>
        <w:ind w:left="720" w:hanging="360"/>
        <w:rPr/>
      </w:pPr>
      <w:r w:rsidDel="00000000" w:rsidR="00000000" w:rsidRPr="00000000">
        <w:rPr>
          <w:b w:val="1"/>
          <w:rtl w:val="0"/>
        </w:rPr>
        <w:t xml:space="preserve">Climate Interactions and Feedbacks</w:t>
      </w:r>
      <w:r w:rsidDel="00000000" w:rsidR="00000000" w:rsidRPr="00000000">
        <w:rPr>
          <w:b w:val="1"/>
          <w:rtl w:val="0"/>
        </w:rPr>
        <w:t xml:space="preserve"> </w:t>
      </w:r>
      <w:r w:rsidDel="00000000" w:rsidR="00000000" w:rsidRPr="00000000">
        <w:rPr>
          <w:rtl w:val="0"/>
        </w:rPr>
        <w:t xml:space="preserve">refer to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r w:rsidDel="00000000" w:rsidR="00000000" w:rsidRPr="00000000">
        <w:rPr>
          <w:rtl w:val="0"/>
        </w:rPr>
      </w:r>
    </w:p>
    <w:p w:rsidR="00000000" w:rsidDel="00000000" w:rsidP="00000000" w:rsidRDefault="00000000" w:rsidRPr="00000000" w14:paraId="000000CC">
      <w:pPr>
        <w:numPr>
          <w:ilvl w:val="0"/>
          <w:numId w:val="50"/>
        </w:numPr>
        <w:spacing w:after="120" w:before="120" w:line="276" w:lineRule="auto"/>
        <w:ind w:left="720" w:hanging="360"/>
        <w:rPr/>
      </w:pPr>
      <w:commentRangeStart w:id="79"/>
      <w:r w:rsidDel="00000000" w:rsidR="00000000" w:rsidRPr="00000000">
        <w:rPr>
          <w:b w:val="1"/>
          <w:rtl w:val="0"/>
        </w:rPr>
        <w:t xml:space="preserve">Social-Ecological Systems </w:t>
      </w:r>
      <w:r w:rsidDel="00000000" w:rsidR="00000000" w:rsidRPr="00000000">
        <w:rPr>
          <w:rtl w:val="0"/>
        </w:rPr>
        <w:t xml:space="preserve">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0CD">
      <w:pPr>
        <w:numPr>
          <w:ilvl w:val="0"/>
          <w:numId w:val="50"/>
        </w:numPr>
        <w:spacing w:after="120" w:before="120" w:line="276" w:lineRule="auto"/>
        <w:ind w:left="720" w:hanging="360"/>
        <w:rPr/>
      </w:pPr>
      <w:commentRangeStart w:id="80"/>
      <w:r w:rsidDel="00000000" w:rsidR="00000000" w:rsidRPr="00000000">
        <w:rPr>
          <w:b w:val="1"/>
          <w:rtl w:val="0"/>
        </w:rPr>
        <w:t xml:space="preserve">Disturbance Dynamics</w:t>
      </w:r>
      <w:r w:rsidDel="00000000" w:rsidR="00000000" w:rsidRPr="00000000">
        <w:rPr>
          <w:b w:val="1"/>
          <w:rtl w:val="0"/>
        </w:rPr>
        <w:t xml:space="preserve"> </w:t>
      </w:r>
      <w:r w:rsidDel="00000000" w:rsidR="00000000" w:rsidRPr="00000000">
        <w:rPr>
          <w:rtl w:val="0"/>
        </w:rPr>
        <w:t xml:space="preserve">can vary by type, intensity, and frequency, and involve natural or human-induced events, such as fires, storms, or logging, that disrupt ecosystems and affect their structure and function. In tropical forests, these disturbances can lead to shifts in species composition, nutrient cycling, and regeneration processes.</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0CE">
      <w:pPr>
        <w:pStyle w:val="Heading3"/>
        <w:rPr>
          <w:color w:val="ff0000"/>
        </w:rPr>
      </w:pPr>
      <w:bookmarkStart w:colFirst="0" w:colLast="0" w:name="_w9c58goeuy6v" w:id="4"/>
      <w:bookmarkEnd w:id="4"/>
      <w:commentRangeStart w:id="81"/>
      <w:r w:rsidDel="00000000" w:rsidR="00000000" w:rsidRPr="00000000">
        <w:rPr>
          <w:rtl w:val="0"/>
        </w:rPr>
        <w:t xml:space="preserve">1.2 The urgent need for </w:t>
      </w:r>
      <w:r w:rsidDel="00000000" w:rsidR="00000000" w:rsidRPr="00000000">
        <w:rPr>
          <w:rtl w:val="0"/>
        </w:rPr>
        <w:t xml:space="preserve">PANGEA</w:t>
      </w:r>
      <w:commentRangeEnd w:id="81"/>
      <w:r w:rsidDel="00000000" w:rsidR="00000000" w:rsidRPr="00000000">
        <w:commentReference w:id="81"/>
      </w:r>
      <w:r w:rsidDel="00000000" w:rsidR="00000000" w:rsidRPr="00000000">
        <w:rPr>
          <w:rtl w:val="0"/>
        </w:rPr>
        <w:t xml:space="preserve"> </w:t>
      </w:r>
      <w:r w:rsidDel="00000000" w:rsidR="00000000" w:rsidRPr="00000000">
        <w:rPr>
          <w:color w:val="ff0000"/>
          <w:rtl w:val="0"/>
        </w:rPr>
        <w:t xml:space="preserve">(formerly section 1.5)</w:t>
      </w:r>
    </w:p>
    <w:p w:rsidR="00000000" w:rsidDel="00000000" w:rsidP="00000000" w:rsidRDefault="00000000" w:rsidRPr="00000000" w14:paraId="000000CF">
      <w:pPr>
        <w:rPr>
          <w:b w:val="1"/>
        </w:rPr>
      </w:pPr>
      <w:r w:rsidDel="00000000" w:rsidR="00000000" w:rsidRPr="00000000">
        <w:rPr>
          <w:rtl w:val="0"/>
        </w:rPr>
        <w:t xml:space="preserve">Implementing PANGEA is urgent for two reasons; both relate to our lack of knowledge of tropical forest ecosystems. First, PANGEA is urgent because recent scientific results demonstrate that tropical forests are gravely threatened. The potential for the collapse of tropical forest ecosystems in the next few decades is real. Because of the importance of these ecosystems in the global carbon and water cycles, the collapse of tropical forest ecosystems would have potent effects on the whole Earth System exacerbating current trends in climate change (</w:t>
      </w:r>
      <w:r w:rsidDel="00000000" w:rsidR="00000000" w:rsidRPr="00000000">
        <w:rPr>
          <w:highlight w:val="yellow"/>
          <w:rtl w:val="0"/>
        </w:rPr>
        <w:t xml:space="preserve">REF</w:t>
      </w:r>
      <w:r w:rsidDel="00000000" w:rsidR="00000000" w:rsidRPr="00000000">
        <w:rPr>
          <w:rtl w:val="0"/>
        </w:rPr>
        <w:t xml:space="preserve">). The second urgent reason for implementing PANGEA now is the lack of knowledge to adequately understand existing and near-future satellite data. The tropical forest biomes are woefully understudied compared to other biomes on Earth because of their inaccessibility and bec</w:t>
      </w:r>
      <w:commentRangeStart w:id="82"/>
      <w:r w:rsidDel="00000000" w:rsidR="00000000" w:rsidRPr="00000000">
        <w:rPr>
          <w:rtl w:val="0"/>
        </w:rPr>
        <w:t xml:space="preserve">a</w:t>
      </w:r>
      <w:commentRangeEnd w:id="82"/>
      <w:r w:rsidDel="00000000" w:rsidR="00000000" w:rsidRPr="00000000">
        <w:commentReference w:id="82"/>
      </w:r>
      <w:r w:rsidDel="00000000" w:rsidR="00000000" w:rsidRPr="00000000">
        <w:rPr>
          <w:rtl w:val="0"/>
        </w:rPr>
        <w:t xml:space="preserve">use much of the tropical forest area is in moderately poor or extremely poor nations that have limited resources to devote to the study of tropical forests. In order to maximize the gains from current (e.g., EMIT, GEDI) and future (e.g., SBG, BIOMASS) satellite missions we urgently need studies with field and airborne resources to understand the signals from those missions. Immediate implementation of a PANGEA as a Terrestrial Ecology Field Campaign will fill knowledge gaps, and coordinate with well-timed international efforts, </w:t>
      </w:r>
      <w:r w:rsidDel="00000000" w:rsidR="00000000" w:rsidRPr="00000000">
        <w:rPr>
          <w:b w:val="1"/>
          <w:rtl w:val="0"/>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p w:rsidR="00000000" w:rsidDel="00000000" w:rsidP="00000000" w:rsidRDefault="00000000" w:rsidRPr="00000000" w14:paraId="000000D0">
      <w:pPr>
        <w:rPr>
          <w:color w:val="ff0000"/>
        </w:rPr>
      </w:pPr>
      <w:r w:rsidDel="00000000" w:rsidR="00000000" w:rsidRPr="00000000">
        <w:rPr>
          <w:rtl w:val="0"/>
        </w:rPr>
      </w:r>
    </w:p>
    <w:p w:rsidR="00000000" w:rsidDel="00000000" w:rsidP="00000000" w:rsidRDefault="00000000" w:rsidRPr="00000000" w14:paraId="000000D1">
      <w:pPr>
        <w:rPr>
          <w:color w:val="ff0000"/>
        </w:rPr>
      </w:pPr>
      <w:commentRangeStart w:id="83"/>
      <w:commentRangeStart w:id="84"/>
      <w:commentRangeStart w:id="85"/>
      <w:r w:rsidDel="00000000" w:rsidR="00000000" w:rsidRPr="00000000">
        <w:rPr>
          <w:color w:val="ff0000"/>
          <w:rtl w:val="0"/>
        </w:rPr>
        <w:t xml:space="preserve">PANGEA</w:t>
      </w:r>
      <w:commentRangeEnd w:id="83"/>
      <w:r w:rsidDel="00000000" w:rsidR="00000000" w:rsidRPr="00000000">
        <w:commentReference w:id="83"/>
      </w:r>
      <w:commentRangeEnd w:id="84"/>
      <w:r w:rsidDel="00000000" w:rsidR="00000000" w:rsidRPr="00000000">
        <w:commentReference w:id="84"/>
      </w:r>
      <w:commentRangeEnd w:id="85"/>
      <w:r w:rsidDel="00000000" w:rsidR="00000000" w:rsidRPr="00000000">
        <w:commentReference w:id="85"/>
      </w:r>
      <w:r w:rsidDel="00000000" w:rsidR="00000000" w:rsidRPr="00000000">
        <w:rPr>
          <w:color w:val="ff0000"/>
          <w:rtl w:val="0"/>
        </w:rPr>
        <w:t xml:space="preserve"> [KEPT THIS WORD HERE TO PRESERVE LONG COMMENTS]</w:t>
      </w:r>
    </w:p>
    <w:p w:rsidR="00000000" w:rsidDel="00000000" w:rsidP="00000000" w:rsidRDefault="00000000" w:rsidRPr="00000000" w14:paraId="000000D2">
      <w:pPr>
        <w:pStyle w:val="Heading3"/>
        <w:rPr/>
      </w:pPr>
      <w:bookmarkStart w:colFirst="0" w:colLast="0" w:name="_brnuslawc6sg" w:id="5"/>
      <w:bookmarkEnd w:id="5"/>
      <w:r w:rsidDel="00000000" w:rsidR="00000000" w:rsidRPr="00000000">
        <w:rPr>
          <w:rtl w:val="0"/>
        </w:rPr>
        <w:t xml:space="preserve">1.3</w:t>
      </w:r>
      <w:commentRangeStart w:id="86"/>
      <w:r w:rsidDel="00000000" w:rsidR="00000000" w:rsidRPr="00000000">
        <w:rPr>
          <w:rtl w:val="0"/>
        </w:rPr>
        <w:t xml:space="preserve"> </w:t>
      </w:r>
      <w:commentRangeStart w:id="87"/>
      <w:commentRangeStart w:id="88"/>
      <w:r w:rsidDel="00000000" w:rsidR="00000000" w:rsidRPr="00000000">
        <w:rPr>
          <w:rtl w:val="0"/>
        </w:rPr>
        <w:t xml:space="preserve">Role of Remote Sensing Observations</w:t>
      </w:r>
      <w:commentRangeEnd w:id="87"/>
      <w:r w:rsidDel="00000000" w:rsidR="00000000" w:rsidRPr="00000000">
        <w:commentReference w:id="87"/>
      </w:r>
      <w:commentRangeEnd w:id="88"/>
      <w:r w:rsidDel="00000000" w:rsidR="00000000" w:rsidRPr="00000000">
        <w:commentReference w:id="88"/>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rtl w:val="0"/>
        </w:rPr>
        <w:t xml:space="preserve">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pantropical analysis.  </w:t>
      </w:r>
      <w:commentRangeStart w:id="89"/>
      <w:r w:rsidDel="00000000" w:rsidR="00000000" w:rsidRPr="00000000">
        <w:rPr>
          <w:rtl w:val="0"/>
        </w:rPr>
        <w:t xml:space="preserve">Remote sensing, and especially satellite remote sensing are the primary source of information for regional and Pantropical studies.</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PANGEA represents a huge opportunity for advancing NASA satellite based studies of tropical forests. The previous tropical forest campaign, </w:t>
      </w:r>
      <w:r w:rsidDel="00000000" w:rsidR="00000000" w:rsidRPr="00000000">
        <w:rPr>
          <w:rtl w:val="0"/>
        </w:rPr>
        <w:t xml:space="preserve">LBA</w:t>
      </w:r>
      <w:ins w:author="Michael Keller" w:id="2" w:date="2024-09-13T16:44:54Z">
        <w:r w:rsidDel="00000000" w:rsidR="00000000" w:rsidRPr="00000000">
          <w:rPr>
            <w:rtl w:val="0"/>
          </w:rPr>
          <w:t xml:space="preserve">,</w:t>
        </w:r>
      </w:ins>
      <w:r w:rsidDel="00000000" w:rsidR="00000000" w:rsidRPr="00000000">
        <w:rPr>
          <w:rtl w:val="0"/>
        </w:rPr>
        <w:t xml:space="preserve"> began in1998 before the launch of EOS Terra and Aqua satellites. Landsat was the prime tool for monitoring deforestation (</w:t>
      </w:r>
      <w:commentRangeStart w:id="90"/>
      <w:r w:rsidDel="00000000" w:rsidR="00000000" w:rsidRPr="00000000">
        <w:rPr>
          <w:rtl w:val="0"/>
        </w:rPr>
        <w:t xml:space="preserve">Skole and Tucker 1993</w:t>
      </w:r>
      <w:commentRangeEnd w:id="90"/>
      <w:r w:rsidDel="00000000" w:rsidR="00000000" w:rsidRPr="00000000">
        <w:commentReference w:id="90"/>
      </w:r>
      <w:r w:rsidDel="00000000" w:rsidR="00000000" w:rsidRPr="00000000">
        <w:rPr>
          <w:rtl w:val="0"/>
        </w:rPr>
        <w:t xml:space="preserve">) and through the first decade of LBA research it would be applied to estimate logging (</w:t>
      </w:r>
      <w:commentRangeStart w:id="91"/>
      <w:r w:rsidDel="00000000" w:rsidR="00000000" w:rsidRPr="00000000">
        <w:rPr>
          <w:rtl w:val="0"/>
        </w:rPr>
        <w:t xml:space="preserve">Asner et al. 2005</w:t>
      </w:r>
      <w:commentRangeEnd w:id="91"/>
      <w:r w:rsidDel="00000000" w:rsidR="00000000" w:rsidRPr="00000000">
        <w:commentReference w:id="91"/>
      </w:r>
      <w:r w:rsidDel="00000000" w:rsidR="00000000" w:rsidRPr="00000000">
        <w:rPr>
          <w:rtl w:val="0"/>
        </w:rPr>
        <w:t xml:space="preserve">) and understory forest fires (</w:t>
      </w:r>
      <w:commentRangeStart w:id="92"/>
      <w:r w:rsidDel="00000000" w:rsidR="00000000" w:rsidRPr="00000000">
        <w:rPr>
          <w:rtl w:val="0"/>
        </w:rPr>
        <w:t xml:space="preserve">Morton et al. 2011</w:t>
      </w:r>
      <w:commentRangeEnd w:id="92"/>
      <w:r w:rsidDel="00000000" w:rsidR="00000000" w:rsidRPr="00000000">
        <w:commentReference w:id="92"/>
      </w:r>
      <w:r w:rsidDel="00000000" w:rsidR="00000000" w:rsidRPr="00000000">
        <w:rPr>
          <w:rtl w:val="0"/>
        </w:rPr>
        <w:t xml:space="preserve">). Remote sensing in early ecological models, </w:t>
      </w:r>
      <w:r w:rsidDel="00000000" w:rsidR="00000000" w:rsidRPr="00000000">
        <w:rPr>
          <w:rtl w:val="0"/>
        </w:rPr>
        <w:t xml:space="preserve">such as the Carnegie-Ames-Stanford (CASA) biosphere model (</w:t>
      </w:r>
      <w:commentRangeStart w:id="93"/>
      <w:r w:rsidDel="00000000" w:rsidR="00000000" w:rsidRPr="00000000">
        <w:rPr>
          <w:rtl w:val="0"/>
        </w:rPr>
        <w:t xml:space="preserve">Potter et al. 1993</w:t>
      </w:r>
      <w:commentRangeEnd w:id="93"/>
      <w:r w:rsidDel="00000000" w:rsidR="00000000" w:rsidRPr="00000000">
        <w:commentReference w:id="93"/>
      </w:r>
      <w:r w:rsidDel="00000000" w:rsidR="00000000" w:rsidRPr="00000000">
        <w:rPr>
          <w:rtl w:val="0"/>
        </w:rPr>
        <w:t xml:space="preserve">) </w:t>
      </w:r>
      <w:r w:rsidDel="00000000" w:rsidR="00000000" w:rsidRPr="00000000">
        <w:rPr>
          <w:rtl w:val="0"/>
        </w:rPr>
        <w:t xml:space="preserve">that used satellite data, were originally designed to incorporate NDVI data from polar orbiting weather satellites (AVHRR)</w:t>
      </w:r>
      <w:r w:rsidDel="00000000" w:rsidR="00000000" w:rsidRPr="00000000">
        <w:rPr>
          <w:rtl w:val="0"/>
        </w:rPr>
        <w:t xml:space="preserve"> calibrated to net primary production. </w:t>
      </w:r>
      <w:r w:rsidDel="00000000" w:rsidR="00000000" w:rsidRPr="00000000">
        <w:rPr>
          <w:rtl w:val="0"/>
        </w:rPr>
        <w:t xml:space="preserve">Among the earliest major results of LBA, was the recognition that tower-based estimates of NEE had very different seasonality than the predictions of models at the time (</w:t>
      </w:r>
      <w:commentRangeStart w:id="94"/>
      <w:r w:rsidDel="00000000" w:rsidR="00000000" w:rsidRPr="00000000">
        <w:rPr>
          <w:rtl w:val="0"/>
          <w:rPrChange w:author="Michael Keller" w:id="3" w:date="2024-09-13T17:11:51Z">
            <w:rPr>
              <w:highlight w:val="yellow"/>
            </w:rPr>
          </w:rPrChange>
        </w:rPr>
        <w:t xml:space="preserve">Saleska et al. 2003</w:t>
      </w:r>
      <w:commentRangeEnd w:id="94"/>
      <w:r w:rsidDel="00000000" w:rsidR="00000000" w:rsidRPr="00000000">
        <w:commentReference w:id="94"/>
      </w:r>
      <w:r w:rsidDel="00000000" w:rsidR="00000000" w:rsidRPr="00000000">
        <w:rPr>
          <w:rtl w:val="0"/>
        </w:rPr>
        <w:t xml:space="preserve">). Understanding this mismatch motivated new linkages with more sophisticated remote sensing data. Interpreting MODIS data led to the observation that the Amazon region has a distinct seasonal signal of green-up and brown-down (</w:t>
      </w:r>
      <w:commentRangeStart w:id="95"/>
      <w:r w:rsidDel="00000000" w:rsidR="00000000" w:rsidRPr="00000000">
        <w:rPr>
          <w:rtl w:val="0"/>
          <w:rPrChange w:author="Michael Keller" w:id="4" w:date="2024-09-13T17:12:34Z">
            <w:rPr>
              <w:highlight w:val="yellow"/>
            </w:rPr>
          </w:rPrChange>
        </w:rPr>
        <w:t xml:space="preserve">Huete et al.2006</w:t>
      </w:r>
      <w:commentRangeEnd w:id="95"/>
      <w:r w:rsidDel="00000000" w:rsidR="00000000" w:rsidRPr="00000000">
        <w:commentReference w:id="95"/>
      </w:r>
      <w:r w:rsidDel="00000000" w:rsidR="00000000" w:rsidRPr="00000000">
        <w:rPr>
          <w:rtl w:val="0"/>
        </w:rPr>
        <w:t xml:space="preserve">). Part of this signal resulted from land-use change because pastures and crops are senescent (brown) in the dry season. Forests showed a seasonal pattern of green up, however, even during droughts (</w:t>
      </w:r>
      <w:commentRangeStart w:id="96"/>
      <w:r w:rsidDel="00000000" w:rsidR="00000000" w:rsidRPr="00000000">
        <w:rPr>
          <w:rtl w:val="0"/>
        </w:rPr>
        <w:t xml:space="preserve">Saleska et al. 2007</w:t>
      </w:r>
      <w:commentRangeEnd w:id="96"/>
      <w:r w:rsidDel="00000000" w:rsidR="00000000" w:rsidRPr="00000000">
        <w:commentReference w:id="96"/>
      </w:r>
      <w:r w:rsidDel="00000000" w:rsidR="00000000" w:rsidRPr="00000000">
        <w:rPr>
          <w:rtl w:val="0"/>
        </w:rPr>
        <w:t xml:space="preserve">). Subsequent studies showed that </w:t>
      </w:r>
      <w:r w:rsidDel="00000000" w:rsidR="00000000" w:rsidRPr="00000000">
        <w:rPr>
          <w:rtl w:val="0"/>
        </w:rPr>
        <w:t xml:space="preserve"> BRDF induced artifacts maginfied the dry season green-up signal (Morton et al. 2014). However, after these artifacts are removed a seasonal signal remains. </w:t>
      </w:r>
      <w:r w:rsidDel="00000000" w:rsidR="00000000" w:rsidRPr="00000000">
        <w:rPr>
          <w:rtl w:val="0"/>
        </w:rPr>
        <w:t xml:space="preserve">Part of the seasonal signal is related to the annual replacement of old leaves with new leaves at the end of the dry season (</w:t>
      </w:r>
      <w:commentRangeStart w:id="97"/>
      <w:r w:rsidDel="00000000" w:rsidR="00000000" w:rsidRPr="00000000">
        <w:rPr>
          <w:rtl w:val="0"/>
        </w:rPr>
        <w:t xml:space="preserve">Wu et al. 2016</w:t>
      </w:r>
      <w:commentRangeEnd w:id="97"/>
      <w:r w:rsidDel="00000000" w:rsidR="00000000" w:rsidRPr="00000000">
        <w:commentReference w:id="97"/>
      </w:r>
      <w:r w:rsidDel="00000000" w:rsidR="00000000" w:rsidRPr="00000000">
        <w:rPr>
          <w:rtl w:val="0"/>
        </w:rPr>
        <w:t xml:space="preserve">). </w:t>
      </w:r>
      <w:r w:rsidDel="00000000" w:rsidR="00000000" w:rsidRPr="00000000">
        <w:rPr>
          <w:rtl w:val="0"/>
        </w:rPr>
        <w:t xml:space="preserve">Researchers</w:t>
      </w:r>
      <w:r w:rsidDel="00000000" w:rsidR="00000000" w:rsidRPr="00000000">
        <w:rPr>
          <w:rtl w:val="0"/>
        </w:rPr>
        <w:t xml:space="preserve"> are still untangling the signal of Amazon phenology that has multiple causes, including seasonal changes in the vertical distribution of leaves visible in spaceborne lidar data (IceSat GLAS) (</w:t>
      </w:r>
      <w:commentRangeStart w:id="98"/>
      <w:r w:rsidDel="00000000" w:rsidR="00000000" w:rsidRPr="00000000">
        <w:rPr>
          <w:rtl w:val="0"/>
        </w:rPr>
        <w:t xml:space="preserve">Tang &amp; Dubayah 2017</w:t>
      </w:r>
      <w:commentRangeEnd w:id="98"/>
      <w:r w:rsidDel="00000000" w:rsidR="00000000" w:rsidRPr="00000000">
        <w:commentReference w:id="98"/>
      </w:r>
      <w:r w:rsidDel="00000000" w:rsidR="00000000" w:rsidRPr="00000000">
        <w:rPr>
          <w:rtl w:val="0"/>
        </w:rPr>
        <w:t xml:space="preserve">) and variable spatial patterns of leaf replacement inferred from SIF data from TROPOMI (</w:t>
      </w:r>
      <w:commentRangeStart w:id="99"/>
      <w:r w:rsidDel="00000000" w:rsidR="00000000" w:rsidRPr="00000000">
        <w:rPr>
          <w:rtl w:val="0"/>
        </w:rPr>
        <w:t xml:space="preserve">Doughty et al. 2019</w:t>
      </w:r>
      <w:commentRangeEnd w:id="99"/>
      <w:r w:rsidDel="00000000" w:rsidR="00000000" w:rsidRPr="00000000">
        <w:commentReference w:id="99"/>
      </w:r>
      <w:r w:rsidDel="00000000" w:rsidR="00000000" w:rsidRPr="00000000">
        <w:rPr>
          <w:rtl w:val="0"/>
        </w:rPr>
        <w:t xml:space="preserve">). New technologies moving beyond </w:t>
      </w:r>
      <w:r w:rsidDel="00000000" w:rsidR="00000000" w:rsidRPr="00000000">
        <w:rPr>
          <w:i w:val="1"/>
          <w:rtl w:val="0"/>
        </w:rPr>
        <w:t xml:space="preserve">greenness </w:t>
      </w:r>
      <w:r w:rsidDel="00000000" w:rsidR="00000000" w:rsidRPr="00000000">
        <w:rPr>
          <w:rtl w:val="0"/>
        </w:rPr>
        <w:t xml:space="preserve">estimates</w:t>
      </w:r>
      <w:r w:rsidDel="00000000" w:rsidR="00000000" w:rsidRPr="00000000">
        <w:rPr>
          <w:rtl w:val="0"/>
        </w:rPr>
        <w:t xml:space="preserve"> are providing deeper insights into the function of tropical forests.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constellation of Earth observing satellites available today, those nearing launch, and those in earlier stages of implementation and planning offer many dimensions of information not previously available and not widely used in tropical forest studies. Pan-tropical forest structure and biomass can now be studied using spaceborne lidar from GEDI (</w:t>
      </w:r>
      <w:commentRangeStart w:id="100"/>
      <w:r w:rsidDel="00000000" w:rsidR="00000000" w:rsidRPr="00000000">
        <w:rPr>
          <w:rtl w:val="0"/>
        </w:rPr>
        <w:t xml:space="preserve">Dubayah et al. 2020</w:t>
      </w:r>
      <w:commentRangeEnd w:id="100"/>
      <w:r w:rsidDel="00000000" w:rsidR="00000000" w:rsidRPr="00000000">
        <w:commentReference w:id="100"/>
      </w:r>
      <w:r w:rsidDel="00000000" w:rsidR="00000000" w:rsidRPr="00000000">
        <w:rPr>
          <w:rtl w:val="0"/>
        </w:rPr>
        <w:t xml:space="preserve">) and upcoming radar missions including the NASA-ISRO NISAR mission and the ESA BIOMASS mission.  Detailed canopy chemistry can now be studied through high-fidelity spectroscopy from current missions including NASA’s EMIT mission (REF) and Italian Space Agency PRISMA (REF) and forthcoming SBG and CHIME missions. Canopy solar induced fluorescence, a close correlate of gross primary productivity, is now measured instruments on several satellite platforms including OCO-2 and OCO-3 (REF), and TROPOMI (REF). Land surface temperature has long been available at coarse resolution from weather satellites but is now measured at 70 m resolution from ECOSTRESS (</w:t>
      </w:r>
      <w:commentRangeStart w:id="101"/>
      <w:r w:rsidDel="00000000" w:rsidR="00000000" w:rsidRPr="00000000">
        <w:rPr>
          <w:rtl w:val="0"/>
        </w:rPr>
        <w:t xml:space="preserve">Fisher et al. 2020</w:t>
      </w:r>
      <w:commentRangeEnd w:id="101"/>
      <w:r w:rsidDel="00000000" w:rsidR="00000000" w:rsidRPr="00000000">
        <w:commentReference w:id="101"/>
      </w:r>
      <w:r w:rsidDel="00000000" w:rsidR="00000000" w:rsidRPr="00000000">
        <w:rPr>
          <w:rtl w:val="0"/>
        </w:rPr>
        <w:t xml:space="preserve">) providing new insights on </w:t>
      </w:r>
      <w:r w:rsidDel="00000000" w:rsidR="00000000" w:rsidRPr="00000000">
        <w:rPr>
          <w:highlight w:val="yellow"/>
          <w:rtl w:val="0"/>
        </w:rPr>
        <w:t xml:space="preserve">XYZ</w:t>
      </w:r>
      <w:r w:rsidDel="00000000" w:rsidR="00000000" w:rsidRPr="00000000">
        <w:rPr>
          <w:rtl w:val="0"/>
        </w:rPr>
        <w:t xml:space="preserve">. Satellite observations of total column carbon dioxide (e.g. from GOSAT, OCO-2, OCO-3 and TROPOMI) and gravitational anomalies (GRACE and GRACE-FO) provide regional constraints on atmospheric carbon and water budgets. Similarly, river stages are now available from space through SWOT. High spatial and temporal resolution data on the land surface are not available from sources such as Planet and the GOES-R series of missions.  Many of these </w:t>
      </w:r>
      <w:ins w:author="Liane S. Guild" w:id="5" w:date="2024-09-13T21:14:37Z">
        <w:r w:rsidDel="00000000" w:rsidR="00000000" w:rsidRPr="00000000">
          <w:rPr>
            <w:rtl w:val="0"/>
          </w:rPr>
          <w:t xml:space="preserve">sources</w:t>
        </w:r>
      </w:ins>
      <w:del w:author="Liane S. Guild" w:id="5" w:date="2024-09-13T21:14:37Z">
        <w:r w:rsidDel="00000000" w:rsidR="00000000" w:rsidRPr="00000000">
          <w:rPr>
            <w:rtl w:val="0"/>
          </w:rPr>
          <w:delText xml:space="preserve">source</w:delText>
        </w:r>
      </w:del>
      <w:r w:rsidDel="00000000" w:rsidR="00000000" w:rsidRPr="00000000">
        <w:rPr>
          <w:rtl w:val="0"/>
        </w:rPr>
        <w:t xml:space="preserve"> of information have barely been employed for tropical forest studies.</w:t>
      </w:r>
    </w:p>
    <w:p w:rsidR="00000000" w:rsidDel="00000000" w:rsidP="00000000" w:rsidRDefault="00000000" w:rsidRPr="00000000" w14:paraId="000000D8">
      <w:pPr>
        <w:rPr>
          <w:color w:val="444746"/>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knowledge gaps that PANGEA will address cannot be answered without pan-tropical satellite observations, integrative analyses, and models. However, </w:t>
      </w:r>
      <w:r w:rsidDel="00000000" w:rsidR="00000000" w:rsidRPr="00000000">
        <w:rPr>
          <w:b w:val="1"/>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r w:rsidDel="00000000" w:rsidR="00000000" w:rsidRPr="00000000">
        <w:rPr>
          <w:rtl w:val="0"/>
        </w:rPr>
        <w:t xml:space="preserve"> Scale mismatches exist for desired retrievals from nearly all of these satellites. For example, differences need </w:t>
      </w:r>
      <w:r w:rsidDel="00000000" w:rsidR="00000000" w:rsidRPr="00000000">
        <w:rPr>
          <w:rtl w:val="0"/>
        </w:rPr>
        <w:t xml:space="preserve">reconciliation</w:t>
      </w:r>
      <w:r w:rsidDel="00000000" w:rsidR="00000000" w:rsidRPr="00000000">
        <w:rPr>
          <w:rtl w:val="0"/>
        </w:rPr>
        <w:t xml:space="preserve"> between the approximately 1 km footprint of tower-based eddy covariance fluxes and </w:t>
      </w:r>
      <w:commentRangeStart w:id="102"/>
      <w:r w:rsidDel="00000000" w:rsidR="00000000" w:rsidRPr="00000000">
        <w:rPr>
          <w:rtl w:val="0"/>
        </w:rPr>
        <w:t xml:space="preserve">x-20 km </w:t>
      </w:r>
      <w:commentRangeEnd w:id="102"/>
      <w:r w:rsidDel="00000000" w:rsidR="00000000" w:rsidRPr="00000000">
        <w:commentReference w:id="102"/>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DA">
      <w:pPr>
        <w:spacing w:after="240" w:before="240" w:lineRule="auto"/>
        <w:rPr/>
      </w:pPr>
      <w:r w:rsidDel="00000000" w:rsidR="00000000" w:rsidRPr="00000000">
        <w:rPr>
          <w:rtl w:val="0"/>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w:t>
      </w:r>
      <w:commentRangeStart w:id="103"/>
      <w:r w:rsidDel="00000000" w:rsidR="00000000" w:rsidRPr="00000000">
        <w:rPr>
          <w:rtl w:val="0"/>
        </w:rPr>
        <w:t xml:space="preserve">We see great opportunities for numerical models that represent processes that mediate forest diversity, </w:t>
      </w:r>
      <w:r w:rsidDel="00000000" w:rsidR="00000000" w:rsidRPr="00000000">
        <w:rPr>
          <w:highlight w:val="yellow"/>
          <w:rtl w:val="0"/>
        </w:rPr>
        <w:t xml:space="preserve">and</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Information gathered from satellites has important limitations over the tropics. Cloud cover can be an important limitation for optical sensors in moist and wet tropical forests. In addition, the enormous biodiversity of tropical forests may be studied from space but it is unlikely that spaceborne observations will soon supplant species inventories from ground-based studies. Non-plant taxa are unlikely to ever be revealed by satellite based investigations in tropical forests. The dense plant canopy of tropical forests can also block our view of the soil and other belowground dynamics. PANGEA will improve our ability to push the limits of what we can observe with satellite sensors and bette rdefine the limitations, enabling the research community to focus efforts and resources where we need information to complement remote sensing research in order to gain greater understanding of tropical forest function.</w:t>
      </w:r>
      <w:r w:rsidDel="00000000" w:rsidR="00000000" w:rsidRPr="00000000">
        <w:rPr>
          <w:rtl w:val="0"/>
        </w:rPr>
      </w:r>
    </w:p>
    <w:p w:rsidR="00000000" w:rsidDel="00000000" w:rsidP="00000000" w:rsidRDefault="00000000" w:rsidRPr="00000000" w14:paraId="000000DC">
      <w:pPr>
        <w:pStyle w:val="Heading3"/>
        <w:rPr/>
      </w:pPr>
      <w:bookmarkStart w:colFirst="0" w:colLast="0" w:name="_2wktbz9csd51" w:id="6"/>
      <w:bookmarkEnd w:id="6"/>
      <w:commentRangeStart w:id="104"/>
      <w:r w:rsidDel="00000000" w:rsidR="00000000" w:rsidRPr="00000000">
        <w:rPr>
          <w:rtl w:val="0"/>
        </w:rPr>
        <w:t xml:space="preserve">1.4 The PANGEA Terrestrial Ecology Field Campaign</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0DD">
      <w:pPr>
        <w:rPr>
          <w:color w:val="ff0000"/>
          <w:highlight w:val="yellow"/>
        </w:rPr>
      </w:pPr>
      <w:r w:rsidDel="00000000" w:rsidR="00000000" w:rsidRPr="00000000">
        <w:rPr>
          <w:color w:val="ff0000"/>
          <w:highlight w:val="yellow"/>
          <w:rtl w:val="0"/>
        </w:rPr>
        <w:t xml:space="preserve">[Specifically outline what PANGEA is and is not] - section that explicitly defines what NASA PANGEA covers</w:t>
      </w:r>
    </w:p>
    <w:p w:rsidR="00000000" w:rsidDel="00000000" w:rsidP="00000000" w:rsidRDefault="00000000" w:rsidRPr="00000000" w14:paraId="000000DE">
      <w:pPr>
        <w:rPr>
          <w:color w:val="ff0000"/>
        </w:rPr>
      </w:pPr>
      <w:r w:rsidDel="00000000" w:rsidR="00000000" w:rsidRPr="00000000">
        <w:rPr>
          <w:rtl w:val="0"/>
        </w:rPr>
      </w:r>
    </w:p>
    <w:p w:rsidR="00000000" w:rsidDel="00000000" w:rsidP="00000000" w:rsidRDefault="00000000" w:rsidRPr="00000000" w14:paraId="000000DF">
      <w:pPr>
        <w:numPr>
          <w:ilvl w:val="0"/>
          <w:numId w:val="10"/>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E0">
      <w:pPr>
        <w:numPr>
          <w:ilvl w:val="1"/>
          <w:numId w:val="10"/>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E1">
      <w:pPr>
        <w:numPr>
          <w:ilvl w:val="2"/>
          <w:numId w:val="10"/>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E2">
      <w:pPr>
        <w:numPr>
          <w:ilvl w:val="2"/>
          <w:numId w:val="10"/>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E3">
      <w:pPr>
        <w:numPr>
          <w:ilvl w:val="2"/>
          <w:numId w:val="10"/>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E4">
      <w:pPr>
        <w:numPr>
          <w:ilvl w:val="1"/>
          <w:numId w:val="10"/>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0E5">
      <w:pPr>
        <w:numPr>
          <w:ilvl w:val="1"/>
          <w:numId w:val="10"/>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0E6">
      <w:pPr>
        <w:numPr>
          <w:ilvl w:val="2"/>
          <w:numId w:val="10"/>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0E7">
      <w:pPr>
        <w:numPr>
          <w:ilvl w:val="2"/>
          <w:numId w:val="10"/>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0E8">
      <w:pPr>
        <w:numPr>
          <w:ilvl w:val="0"/>
          <w:numId w:val="10"/>
        </w:numPr>
        <w:ind w:left="720" w:hanging="360"/>
        <w:rPr>
          <w:color w:val="ff0000"/>
        </w:rPr>
      </w:pPr>
      <w:r w:rsidDel="00000000" w:rsidR="00000000" w:rsidRPr="00000000">
        <w:rPr>
          <w:color w:val="ff0000"/>
          <w:rtl w:val="0"/>
        </w:rPr>
        <w:t xml:space="preserve">What complementary funding towards PANGEA can cover</w:t>
      </w:r>
    </w:p>
    <w:p w:rsidR="00000000" w:rsidDel="00000000" w:rsidP="00000000" w:rsidRDefault="00000000" w:rsidRPr="00000000" w14:paraId="000000E9">
      <w:pPr>
        <w:numPr>
          <w:ilvl w:val="1"/>
          <w:numId w:val="10"/>
        </w:numPr>
        <w:ind w:left="1440" w:hanging="360"/>
        <w:rPr>
          <w:color w:val="ff0000"/>
        </w:rPr>
      </w:pPr>
      <w:r w:rsidDel="00000000" w:rsidR="00000000" w:rsidRPr="00000000">
        <w:rPr>
          <w:color w:val="ff0000"/>
          <w:rtl w:val="0"/>
        </w:rPr>
        <w:t xml:space="preserve">Specify where we have commitments and where we do not</w:t>
      </w:r>
    </w:p>
    <w:p w:rsidR="00000000" w:rsidDel="00000000" w:rsidP="00000000" w:rsidRDefault="00000000" w:rsidRPr="00000000" w14:paraId="000000EA">
      <w:pPr>
        <w:numPr>
          <w:ilvl w:val="0"/>
          <w:numId w:val="10"/>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0EB">
      <w:pPr>
        <w:numPr>
          <w:ilvl w:val="0"/>
          <w:numId w:val="10"/>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0EC">
      <w:pPr>
        <w:pStyle w:val="Heading3"/>
        <w:rPr/>
      </w:pPr>
      <w:bookmarkStart w:colFirst="0" w:colLast="0" w:name="_szwuuhpl6jrs" w:id="7"/>
      <w:bookmarkEnd w:id="7"/>
      <w:r w:rsidDel="00000000" w:rsidR="00000000" w:rsidRPr="00000000">
        <w:rPr>
          <w:rtl w:val="0"/>
        </w:rPr>
        <w:t xml:space="preserve">1.5 PANGEA Study Domain</w:t>
      </w:r>
    </w:p>
    <w:p w:rsidR="00000000" w:rsidDel="00000000" w:rsidP="00000000" w:rsidRDefault="00000000" w:rsidRPr="00000000" w14:paraId="000000ED">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flooded forests, wetlands, peatlands, and mangroves (</w:t>
      </w:r>
      <w:r w:rsidDel="00000000" w:rsidR="00000000" w:rsidRPr="00000000">
        <w:rPr>
          <w:highlight w:val="yellow"/>
          <w:rtl w:val="0"/>
        </w:rPr>
        <w:t xml:space="preserve">Figure X</w:t>
      </w:r>
      <w:r w:rsidDel="00000000" w:rsidR="00000000" w:rsidRPr="00000000">
        <w:rPr>
          <w:rtl w:val="0"/>
        </w:rPr>
        <w:t xml:space="preserve">). </w:t>
      </w:r>
      <w:commentRangeStart w:id="105"/>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105"/>
      <w:r w:rsidDel="00000000" w:rsidR="00000000" w:rsidRPr="00000000">
        <w:commentReference w:id="105"/>
      </w: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EF">
      <w:pPr>
        <w:numPr>
          <w:ilvl w:val="0"/>
          <w:numId w:val="61"/>
        </w:numPr>
        <w:ind w:left="720" w:hanging="360"/>
        <w:rPr>
          <w:color w:val="ff0000"/>
        </w:rPr>
      </w:pPr>
      <w:commentRangeStart w:id="106"/>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F0">
      <w:pPr>
        <w:numPr>
          <w:ilvl w:val="1"/>
          <w:numId w:val="61"/>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F1">
      <w:pPr>
        <w:numPr>
          <w:ilvl w:val="0"/>
          <w:numId w:val="61"/>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F2">
      <w:pPr>
        <w:numPr>
          <w:ilvl w:val="1"/>
          <w:numId w:val="61"/>
        </w:numPr>
        <w:ind w:left="1440" w:hanging="360"/>
        <w:rPr>
          <w:color w:val="ff0000"/>
        </w:rPr>
      </w:pPr>
      <w:r w:rsidDel="00000000" w:rsidR="00000000" w:rsidRPr="00000000">
        <w:rPr>
          <w:color w:val="ff0000"/>
          <w:rtl w:val="0"/>
        </w:rPr>
        <w:t xml:space="preserve">See Section X for more detailed information </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0F3">
      <w:pPr>
        <w:numPr>
          <w:ilvl w:val="0"/>
          <w:numId w:val="61"/>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F4">
      <w:pPr>
        <w:rPr>
          <w:color w:val="ff0000"/>
        </w:rPr>
      </w:pPr>
      <w:r w:rsidDel="00000000" w:rsidR="00000000" w:rsidRPr="00000000">
        <w:rPr>
          <w:rtl w:val="0"/>
        </w:rPr>
      </w:r>
    </w:p>
    <w:p w:rsidR="00000000" w:rsidDel="00000000" w:rsidP="00000000" w:rsidRDefault="00000000" w:rsidRPr="00000000" w14:paraId="000000F5">
      <w:pPr>
        <w:rPr>
          <w:color w:val="ff0000"/>
        </w:rPr>
      </w:pPr>
      <w:r w:rsidDel="00000000" w:rsidR="00000000" w:rsidRPr="00000000">
        <w:rPr>
          <w:color w:val="ff0000"/>
          <w:rtl w:val="0"/>
        </w:rPr>
        <w:t xml:space="preserve">[</w:t>
      </w:r>
      <w:commentRangeStart w:id="107"/>
      <w:r w:rsidDel="00000000" w:rsidR="00000000" w:rsidRPr="00000000">
        <w:rPr>
          <w:color w:val="ff0000"/>
          <w:rtl w:val="0"/>
        </w:rPr>
        <w:t xml:space="preserve">1 brief paragraph on the variability analysis</w:t>
      </w:r>
      <w:commentRangeEnd w:id="107"/>
      <w:r w:rsidDel="00000000" w:rsidR="00000000" w:rsidRPr="00000000">
        <w:commentReference w:id="107"/>
      </w:r>
      <w:r w:rsidDel="00000000" w:rsidR="00000000" w:rsidRPr="00000000">
        <w:rPr>
          <w:color w:val="ff0000"/>
          <w:rtl w:val="0"/>
        </w:rPr>
        <w:t xml:space="preserve">] </w:t>
      </w:r>
    </w:p>
    <w:p w:rsidR="00000000" w:rsidDel="00000000" w:rsidP="00000000" w:rsidRDefault="00000000" w:rsidRPr="00000000" w14:paraId="000000F6">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0F7">
      <w:pPr>
        <w:pStyle w:val="Heading3"/>
        <w:rPr/>
      </w:pPr>
      <w:bookmarkStart w:colFirst="0" w:colLast="0" w:name="_fhtmlkbo44h7" w:id="8"/>
      <w:bookmarkEnd w:id="8"/>
      <w:r w:rsidDel="00000000" w:rsidR="00000000" w:rsidRPr="00000000">
        <w:rPr>
          <w:rtl w:val="0"/>
        </w:rPr>
        <w:t xml:space="preserve">1</w:t>
      </w:r>
      <w:r w:rsidDel="00000000" w:rsidR="00000000" w:rsidRPr="00000000">
        <w:rPr>
          <w:rtl w:val="0"/>
        </w:rPr>
        <w:t xml:space="preserve">.6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that span </w:t>
      </w:r>
      <w:r w:rsidDel="00000000" w:rsidR="00000000" w:rsidRPr="00000000">
        <w:rPr>
          <w:rtl w:val="0"/>
        </w:rPr>
        <w:t xml:space="preserve">FIFE, BOREAS, LBA, and ABoVE</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It is also important to note that there is real risk that a campaign like PANGEA could perpetuate parachute and flyover science (</w:t>
      </w:r>
      <w:commentRangeStart w:id="108"/>
      <w:r w:rsidDel="00000000" w:rsidR="00000000" w:rsidRPr="00000000">
        <w:rPr>
          <w:rtl w:val="0"/>
        </w:rPr>
        <w:t xml:space="preserve">Culotta et al. 2024</w:t>
      </w:r>
      <w:commentRangeEnd w:id="108"/>
      <w:r w:rsidDel="00000000" w:rsidR="00000000" w:rsidRPr="00000000">
        <w:commentReference w:id="108"/>
      </w:r>
      <w:r w:rsidDel="00000000" w:rsidR="00000000" w:rsidRPr="00000000">
        <w:rPr>
          <w:rtl w:val="0"/>
        </w:rPr>
        <w:t xml:space="preserve">).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(Section 7.4), an inclusive organizational structure (Section 7.1), Earth Action (Section 8), capacity building (Section 9), data management (Section 7.7), and international agreements (Section 7.3). </w:t>
      </w:r>
    </w:p>
    <w:p w:rsidR="00000000" w:rsidDel="00000000" w:rsidP="00000000" w:rsidRDefault="00000000" w:rsidRPr="00000000" w14:paraId="000000FB">
      <w:pPr>
        <w:pStyle w:val="Heading3"/>
        <w:rPr/>
      </w:pPr>
      <w:bookmarkStart w:colFirst="0" w:colLast="0" w:name="_y12nbecmffi8" w:id="9"/>
      <w:bookmarkEnd w:id="9"/>
      <w:r w:rsidDel="00000000" w:rsidR="00000000" w:rsidRPr="00000000">
        <w:rPr>
          <w:rtl w:val="0"/>
        </w:rPr>
        <w:t xml:space="preserve">1.7 Earth Science to Action </w:t>
      </w:r>
    </w:p>
    <w:p w:rsidR="00000000" w:rsidDel="00000000" w:rsidP="00000000" w:rsidRDefault="00000000" w:rsidRPr="00000000" w14:paraId="000000FC">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by </w:t>
      </w:r>
      <w:r w:rsidDel="00000000" w:rsidR="00000000" w:rsidRPr="00000000">
        <w:rPr>
          <w:rtl w:val="0"/>
        </w:rPr>
        <w:t xml:space="preserve">leveraging unique capabilities to understand and protect our home planet. Since the inception of the Earth Science Enterprise Applications program in 2001 (</w:t>
      </w:r>
      <w:commentRangeStart w:id="109"/>
      <w:commentRangeStart w:id="110"/>
      <w:r w:rsidDel="00000000" w:rsidR="00000000" w:rsidRPr="00000000">
        <w:rPr>
          <w:rtl w:val="0"/>
        </w:rPr>
        <w:t xml:space="preserve">ESE Strategic Plan</w:t>
      </w:r>
      <w:commentRangeEnd w:id="109"/>
      <w:r w:rsidDel="00000000" w:rsidR="00000000" w:rsidRPr="00000000">
        <w:commentReference w:id="109"/>
      </w:r>
      <w:commentRangeEnd w:id="110"/>
      <w:r w:rsidDel="00000000" w:rsidR="00000000" w:rsidRPr="00000000">
        <w:commentReference w:id="110"/>
      </w:r>
      <w:r w:rsidDel="00000000" w:rsidR="00000000" w:rsidRPr="00000000">
        <w:rPr>
          <w:rtl w:val="0"/>
        </w:rPr>
        <w:t xml:space="preserve">) to the launch of the Earth Science to Action strategy in 2024 </w:t>
      </w:r>
      <w:commentRangeStart w:id="111"/>
      <w:r w:rsidDel="00000000" w:rsidR="00000000" w:rsidRPr="00000000">
        <w:rPr>
          <w:rtl w:val="0"/>
        </w:rPr>
        <w:t xml:space="preserve">(ES2A Strategic Plan)</w:t>
      </w:r>
      <w:commentRangeEnd w:id="111"/>
      <w:r w:rsidDel="00000000" w:rsidR="00000000" w:rsidRPr="00000000">
        <w:commentReference w:id="111"/>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0FF">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2">
      <w:pPr>
        <w:numPr>
          <w:ilvl w:val="0"/>
          <w:numId w:val="31"/>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3">
      <w:pPr>
        <w:numPr>
          <w:ilvl w:val="0"/>
          <w:numId w:val="31"/>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04">
      <w:pPr>
        <w:numPr>
          <w:ilvl w:val="0"/>
          <w:numId w:val="31"/>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05">
      <w:pPr>
        <w:shd w:fill="ffffff" w:val="clear"/>
        <w:ind w:left="3080" w:firstLine="0"/>
        <w:rPr>
          <w:color w:val="ff0000"/>
        </w:rPr>
      </w:pPr>
      <w:r w:rsidDel="00000000" w:rsidR="00000000" w:rsidRPr="00000000">
        <w:rPr>
          <w:rtl w:val="0"/>
        </w:rPr>
      </w:r>
    </w:p>
    <w:p w:rsidR="00000000" w:rsidDel="00000000" w:rsidP="00000000" w:rsidRDefault="00000000" w:rsidRPr="00000000" w14:paraId="00000106">
      <w:pPr>
        <w:rPr>
          <w:i w:val="1"/>
          <w:color w:val="ff0000"/>
        </w:rPr>
      </w:pPr>
      <w:commentRangeStart w:id="112"/>
      <w:r w:rsidDel="00000000" w:rsidR="00000000" w:rsidRPr="00000000">
        <w:rPr>
          <w:i w:val="1"/>
          <w:color w:val="ff0000"/>
          <w:rtl w:val="0"/>
        </w:rPr>
        <w:t xml:space="preserve">Thriving on Our Changing Planet: A Decadal Strategy for Earth Observations from Space</w:t>
      </w:r>
      <w:commentRangeEnd w:id="112"/>
      <w:r w:rsidDel="00000000" w:rsidR="00000000" w:rsidRPr="00000000">
        <w:commentReference w:id="112"/>
      </w:r>
      <w:r w:rsidDel="00000000" w:rsidR="00000000" w:rsidRPr="00000000">
        <w:rPr>
          <w:i w:val="1"/>
          <w:color w:val="ff0000"/>
          <w:rtl w:val="0"/>
        </w:rPr>
        <w:t xml:space="preserve"> directs us to “</w:t>
      </w:r>
      <w:commentRangeStart w:id="113"/>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07">
      <w:pPr>
        <w:rPr/>
      </w:pPr>
      <w:r w:rsidDel="00000000" w:rsidR="00000000" w:rsidRPr="00000000">
        <w:rPr>
          <w:i w:val="1"/>
          <w:color w:val="ff0000"/>
          <w:rtl w:val="0"/>
        </w:rPr>
        <w:t xml:space="preserve">analysis to the nation and to the world in a way that delivers great value ….</w:t>
      </w:r>
      <w:commentRangeEnd w:id="113"/>
      <w:r w:rsidDel="00000000" w:rsidR="00000000" w:rsidRPr="00000000">
        <w:commentReference w:id="113"/>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08">
      <w:pPr>
        <w:pStyle w:val="Heading2"/>
        <w:rPr>
          <w:i w:val="1"/>
        </w:rPr>
      </w:pPr>
      <w:bookmarkStart w:colFirst="0" w:colLast="0" w:name="_67ufwhve0n98" w:id="10"/>
      <w:bookmarkEnd w:id="10"/>
      <w:r w:rsidDel="00000000" w:rsidR="00000000" w:rsidRPr="00000000">
        <w:rPr>
          <w:rtl w:val="0"/>
        </w:rPr>
        <w:t xml:space="preserve">2. </w:t>
      </w:r>
      <w:commentRangeStart w:id="114"/>
      <w:r w:rsidDel="00000000" w:rsidR="00000000" w:rsidRPr="00000000">
        <w:rPr>
          <w:rtl w:val="0"/>
        </w:rPr>
        <w:t xml:space="preserve">PANGEA</w:t>
      </w:r>
      <w:commentRangeEnd w:id="114"/>
      <w:r w:rsidDel="00000000" w:rsidR="00000000" w:rsidRPr="00000000">
        <w:commentReference w:id="114"/>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0A">
      <w:pPr>
        <w:pStyle w:val="Heading3"/>
        <w:rPr>
          <w:color w:val="ff0000"/>
          <w:highlight w:val="white"/>
        </w:rPr>
      </w:pPr>
      <w:bookmarkStart w:colFirst="0" w:colLast="0" w:name="_ykkfx91lnxr" w:id="11"/>
      <w:bookmarkEnd w:id="11"/>
      <w:r w:rsidDel="00000000" w:rsidR="00000000" w:rsidRPr="00000000">
        <w:rPr>
          <w:rtl w:val="0"/>
        </w:rPr>
        <w:t xml:space="preserve">2.1 </w:t>
      </w:r>
      <w:commentRangeStart w:id="115"/>
      <w:r w:rsidDel="00000000" w:rsidR="00000000" w:rsidRPr="00000000">
        <w:rPr>
          <w:rtl w:val="0"/>
        </w:rPr>
        <w:t xml:space="preserve">Biogeochemical</w:t>
      </w:r>
      <w:commentRangeEnd w:id="115"/>
      <w:r w:rsidDel="00000000" w:rsidR="00000000" w:rsidRPr="00000000">
        <w:commentReference w:id="115"/>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B">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0C">
      <w:pPr>
        <w:keepNext w:val="1"/>
        <w:widowControl w:val="0"/>
        <w:rPr>
          <w:b w:val="1"/>
          <w:i w:val="1"/>
        </w:rPr>
      </w:pPr>
      <w:r w:rsidDel="00000000" w:rsidR="00000000" w:rsidRPr="00000000">
        <w:rPr>
          <w:rtl w:val="0"/>
        </w:rPr>
      </w:r>
    </w:p>
    <w:p w:rsidR="00000000" w:rsidDel="00000000" w:rsidP="00000000" w:rsidRDefault="00000000" w:rsidRPr="00000000" w14:paraId="0000010D">
      <w:pPr>
        <w:keepNext w:val="1"/>
        <w:widowControl w:val="0"/>
        <w:rPr/>
      </w:pPr>
      <w:commentRangeStart w:id="116"/>
      <w:commentRangeStart w:id="117"/>
      <w:commentRangeStart w:id="118"/>
      <w:r w:rsidDel="00000000" w:rsidR="00000000" w:rsidRPr="00000000">
        <w:rPr>
          <w:rtl w:val="0"/>
        </w:rPr>
        <w:t xml:space="preserve">The</w:t>
      </w:r>
      <w:commentRangeEnd w:id="116"/>
      <w:r w:rsidDel="00000000" w:rsidR="00000000" w:rsidRPr="00000000">
        <w:commentReference w:id="116"/>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19"/>
      <w:r w:rsidDel="00000000" w:rsidR="00000000" w:rsidRPr="00000000">
        <w:rPr>
          <w:rtl w:val="0"/>
        </w:rPr>
        <w:t xml:space="preserve">net ecosystem exchange</w:t>
      </w:r>
      <w:commentRangeEnd w:id="119"/>
      <w:r w:rsidDel="00000000" w:rsidR="00000000" w:rsidRPr="00000000">
        <w:commentReference w:id="119"/>
      </w:r>
      <w:r w:rsidDel="00000000" w:rsidR="00000000" w:rsidRPr="00000000">
        <w:rPr>
          <w:rtl w:val="0"/>
        </w:rPr>
        <w:t xml:space="preserve"> estimated at</w:t>
      </w:r>
      <w:commentRangeStart w:id="120"/>
      <w:r w:rsidDel="00000000" w:rsidR="00000000" w:rsidRPr="00000000">
        <w:rPr>
          <w:rtl w:val="0"/>
        </w:rPr>
        <w:t xml:space="preserve"> 3.3</w:t>
      </w:r>
      <w:commentRangeEnd w:id="120"/>
      <w:r w:rsidDel="00000000" w:rsidR="00000000" w:rsidRPr="00000000">
        <w:commentReference w:id="120"/>
      </w:r>
      <w:commentRangeStart w:id="121"/>
      <w:r w:rsidDel="00000000" w:rsidR="00000000" w:rsidRPr="00000000">
        <w:rPr>
          <w:rtl w:val="0"/>
        </w:rPr>
        <w:t xml:space="preserve"> GtC</w:t>
      </w:r>
      <w:commentRangeEnd w:id="121"/>
      <w:r w:rsidDel="00000000" w:rsidR="00000000" w:rsidRPr="00000000">
        <w:commentReference w:id="121"/>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22"/>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22"/>
      <w:r w:rsidDel="00000000" w:rsidR="00000000" w:rsidRPr="00000000">
        <w:commentReference w:id="122"/>
      </w:r>
      <w:r w:rsidDel="00000000" w:rsidR="00000000" w:rsidRPr="00000000">
        <w:rPr>
          <w:rtl w:val="0"/>
        </w:rPr>
        <w:t xml:space="preserve">) (</w:t>
      </w:r>
      <w:commentRangeStart w:id="123"/>
      <w:r w:rsidDel="00000000" w:rsidR="00000000" w:rsidRPr="00000000">
        <w:rPr>
          <w:rtl w:val="0"/>
        </w:rPr>
        <w:t xml:space="preserve">Pan et al. 2024</w:t>
      </w:r>
      <w:commentRangeEnd w:id="123"/>
      <w:r w:rsidDel="00000000" w:rsidR="00000000" w:rsidRPr="00000000">
        <w:commentReference w:id="123"/>
      </w:r>
      <w:r w:rsidDel="00000000" w:rsidR="00000000" w:rsidRPr="00000000">
        <w:rPr>
          <w:rtl w:val="0"/>
        </w:rPr>
        <w:t xml:space="preserve">)</w:t>
      </w:r>
      <w:commentRangeEnd w:id="117"/>
      <w:r w:rsidDel="00000000" w:rsidR="00000000" w:rsidRPr="00000000">
        <w:commentReference w:id="117"/>
      </w:r>
      <w:commentRangeEnd w:id="118"/>
      <w:r w:rsidDel="00000000" w:rsidR="00000000" w:rsidRPr="00000000">
        <w:commentReference w:id="118"/>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24"/>
      <w:r w:rsidDel="00000000" w:rsidR="00000000" w:rsidRPr="00000000">
        <w:rPr>
          <w:rtl w:val="0"/>
        </w:rPr>
        <w:t xml:space="preserve">Ahlström et al., 2015</w:t>
      </w:r>
      <w:commentRangeEnd w:id="124"/>
      <w:r w:rsidDel="00000000" w:rsidR="00000000" w:rsidRPr="00000000">
        <w:commentReference w:id="124"/>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25"/>
      <w:r w:rsidDel="00000000" w:rsidR="00000000" w:rsidRPr="00000000">
        <w:rPr>
          <w:rtl w:val="0"/>
        </w:rPr>
        <w:t xml:space="preserve">Friedlingstein et al., 2023</w:t>
      </w:r>
      <w:commentRangeEnd w:id="125"/>
      <w:r w:rsidDel="00000000" w:rsidR="00000000" w:rsidRPr="00000000">
        <w:commentReference w:id="125"/>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26"/>
      <w:r w:rsidDel="00000000" w:rsidR="00000000" w:rsidRPr="00000000">
        <w:rPr>
          <w:rtl w:val="0"/>
        </w:rPr>
        <w:t xml:space="preserve">Pan et al. 2024</w:t>
      </w:r>
      <w:commentRangeEnd w:id="126"/>
      <w:r w:rsidDel="00000000" w:rsidR="00000000" w:rsidRPr="00000000">
        <w:commentReference w:id="126"/>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27"/>
      <w:r w:rsidDel="00000000" w:rsidR="00000000" w:rsidRPr="00000000">
        <w:rPr>
          <w:rtl w:val="0"/>
        </w:rPr>
        <w:t xml:space="preserve">Saunois et al., 2024</w:t>
      </w:r>
      <w:commentRangeEnd w:id="127"/>
      <w:r w:rsidDel="00000000" w:rsidR="00000000" w:rsidRPr="00000000">
        <w:commentReference w:id="127"/>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28"/>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28"/>
      <w:r w:rsidDel="00000000" w:rsidR="00000000" w:rsidRPr="00000000">
        <w:commentReference w:id="128"/>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 and inland water body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29"/>
      <w:r w:rsidDel="00000000" w:rsidR="00000000" w:rsidRPr="00000000">
        <w:rPr>
          <w:rtl w:val="0"/>
        </w:rPr>
        <w:t xml:space="preserve">Liu et al., 2016</w:t>
      </w:r>
      <w:commentRangeEnd w:id="129"/>
      <w:r w:rsidDel="00000000" w:rsidR="00000000" w:rsidRPr="00000000">
        <w:commentReference w:id="129"/>
      </w:r>
      <w:r w:rsidDel="00000000" w:rsidR="00000000" w:rsidRPr="00000000">
        <w:rPr>
          <w:rtl w:val="0"/>
        </w:rPr>
        <w:t xml:space="preserve">;</w:t>
      </w:r>
      <w:commentRangeStart w:id="130"/>
      <w:r w:rsidDel="00000000" w:rsidR="00000000" w:rsidRPr="00000000">
        <w:rPr>
          <w:rtl w:val="0"/>
        </w:rPr>
        <w:t xml:space="preserve"> Lunt et al., 2019</w:t>
      </w:r>
      <w:commentRangeEnd w:id="130"/>
      <w:r w:rsidDel="00000000" w:rsidR="00000000" w:rsidRPr="00000000">
        <w:commentReference w:id="130"/>
      </w:r>
      <w:r w:rsidDel="00000000" w:rsidR="00000000" w:rsidRPr="00000000">
        <w:rPr>
          <w:rtl w:val="0"/>
        </w:rPr>
        <w:t xml:space="preserve">; </w:t>
      </w:r>
      <w:commentRangeStart w:id="131"/>
      <w:r w:rsidDel="00000000" w:rsidR="00000000" w:rsidRPr="00000000">
        <w:rPr>
          <w:rtl w:val="0"/>
        </w:rPr>
        <w:t xml:space="preserve">Crowell et al., 2019</w:t>
      </w:r>
      <w:commentRangeEnd w:id="131"/>
      <w:r w:rsidDel="00000000" w:rsidR="00000000" w:rsidRPr="00000000">
        <w:commentReference w:id="131"/>
      </w:r>
      <w:r w:rsidDel="00000000" w:rsidR="00000000" w:rsidRPr="00000000">
        <w:rPr>
          <w:rtl w:val="0"/>
        </w:rPr>
        <w:t xml:space="preserve">; </w:t>
      </w:r>
      <w:commentRangeStart w:id="132"/>
      <w:r w:rsidDel="00000000" w:rsidR="00000000" w:rsidRPr="00000000">
        <w:rPr>
          <w:rtl w:val="0"/>
        </w:rPr>
        <w:t xml:space="preserve">Palmer et al., 2019</w:t>
      </w:r>
      <w:commentRangeEnd w:id="132"/>
      <w:r w:rsidDel="00000000" w:rsidR="00000000" w:rsidRPr="00000000">
        <w:commentReference w:id="132"/>
      </w:r>
      <w:r w:rsidDel="00000000" w:rsidR="00000000" w:rsidRPr="00000000">
        <w:rPr>
          <w:rtl w:val="0"/>
        </w:rPr>
        <w:t xml:space="preserve">; </w:t>
      </w:r>
      <w:commentRangeStart w:id="133"/>
      <w:r w:rsidDel="00000000" w:rsidR="00000000" w:rsidRPr="00000000">
        <w:rPr>
          <w:rtl w:val="0"/>
        </w:rPr>
        <w:t xml:space="preserve">Yang et al., 2021</w:t>
      </w:r>
      <w:commentRangeEnd w:id="133"/>
      <w:r w:rsidDel="00000000" w:rsidR="00000000" w:rsidRPr="00000000">
        <w:commentReference w:id="133"/>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34"/>
      <w:r w:rsidDel="00000000" w:rsidR="00000000" w:rsidRPr="00000000">
        <w:rPr>
          <w:rtl w:val="0"/>
        </w:rPr>
        <w:t xml:space="preserve">Parker et al., 2018</w:t>
      </w:r>
      <w:commentRangeEnd w:id="134"/>
      <w:r w:rsidDel="00000000" w:rsidR="00000000" w:rsidRPr="00000000">
        <w:commentReference w:id="134"/>
      </w:r>
      <w:r w:rsidDel="00000000" w:rsidR="00000000" w:rsidRPr="00000000">
        <w:rPr>
          <w:rtl w:val="0"/>
        </w:rPr>
        <w:t xml:space="preserve">; </w:t>
      </w:r>
      <w:commentRangeStart w:id="135"/>
      <w:r w:rsidDel="00000000" w:rsidR="00000000" w:rsidRPr="00000000">
        <w:rPr>
          <w:rtl w:val="0"/>
        </w:rPr>
        <w:t xml:space="preserve">Ma et al., 2021</w:t>
      </w:r>
      <w:commentRangeEnd w:id="135"/>
      <w:r w:rsidDel="00000000" w:rsidR="00000000" w:rsidRPr="00000000">
        <w:commentReference w:id="135"/>
      </w:r>
      <w:r w:rsidDel="00000000" w:rsidR="00000000" w:rsidRPr="00000000">
        <w:rPr>
          <w:rtl w:val="0"/>
        </w:rPr>
        <w:t xml:space="preserve">; </w:t>
      </w:r>
      <w:commentRangeStart w:id="136"/>
      <w:r w:rsidDel="00000000" w:rsidR="00000000" w:rsidRPr="00000000">
        <w:rPr>
          <w:rtl w:val="0"/>
        </w:rPr>
        <w:t xml:space="preserve">Feng et al., 2022</w:t>
      </w:r>
      <w:commentRangeEnd w:id="136"/>
      <w:r w:rsidDel="00000000" w:rsidR="00000000" w:rsidRPr="00000000">
        <w:commentReference w:id="136"/>
      </w:r>
      <w:r w:rsidDel="00000000" w:rsidR="00000000" w:rsidRPr="00000000">
        <w:rPr>
          <w:rtl w:val="0"/>
        </w:rPr>
        <w:t xml:space="preserve">; </w:t>
      </w:r>
      <w:commentRangeStart w:id="137"/>
      <w:r w:rsidDel="00000000" w:rsidR="00000000" w:rsidRPr="00000000">
        <w:rPr>
          <w:rtl w:val="0"/>
        </w:rPr>
        <w:t xml:space="preserve">Yu et al., 2023</w:t>
      </w:r>
      <w:commentRangeEnd w:id="137"/>
      <w:r w:rsidDel="00000000" w:rsidR="00000000" w:rsidRPr="00000000">
        <w:commentReference w:id="137"/>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0F">
      <w:pPr>
        <w:numPr>
          <w:ilvl w:val="0"/>
          <w:numId w:val="25"/>
        </w:numPr>
        <w:spacing w:after="240" w:before="240" w:lineRule="auto"/>
        <w:ind w:left="720" w:hanging="360"/>
        <w:rPr>
          <w:color w:val="ff0000"/>
        </w:rPr>
      </w:pPr>
      <w:commentRangeStart w:id="138"/>
      <w:commentRangeStart w:id="139"/>
      <w:commentRangeStart w:id="140"/>
      <w:r w:rsidDel="00000000" w:rsidR="00000000" w:rsidRPr="00000000">
        <w:rPr>
          <w:color w:val="ff0000"/>
          <w:rtl w:val="0"/>
        </w:rPr>
        <w:t xml:space="preserve">1-2 paragraphs on the state-of-the-science of satellite remote-sensing GHG fluxes in the tropics</w:t>
      </w:r>
      <w:commentRangeEnd w:id="138"/>
      <w:r w:rsidDel="00000000" w:rsidR="00000000" w:rsidRPr="00000000">
        <w:commentReference w:id="138"/>
      </w:r>
      <w:commentRangeEnd w:id="139"/>
      <w:r w:rsidDel="00000000" w:rsidR="00000000" w:rsidRPr="00000000">
        <w:commentReference w:id="139"/>
      </w:r>
      <w:commentRangeEnd w:id="140"/>
      <w:r w:rsidDel="00000000" w:rsidR="00000000" w:rsidRPr="00000000">
        <w:commentReference w:id="140"/>
      </w:r>
      <w:r w:rsidDel="00000000" w:rsidR="00000000" w:rsidRPr="00000000">
        <w:rPr>
          <w:rtl w:val="0"/>
        </w:rPr>
      </w:r>
    </w:p>
    <w:p w:rsidR="00000000" w:rsidDel="00000000" w:rsidP="00000000" w:rsidRDefault="00000000" w:rsidRPr="00000000" w14:paraId="00000110">
      <w:pPr>
        <w:spacing w:after="240" w:before="240" w:lineRule="auto"/>
        <w:ind w:left="0" w:firstLine="0"/>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41"/>
      <w:r w:rsidDel="00000000" w:rsidR="00000000" w:rsidRPr="00000000">
        <w:rPr>
          <w:rtl w:val="0"/>
        </w:rPr>
        <w:t xml:space="preserve">Pan et al. 2024</w:t>
      </w:r>
      <w:commentRangeEnd w:id="141"/>
      <w:r w:rsidDel="00000000" w:rsidR="00000000" w:rsidRPr="00000000">
        <w:commentReference w:id="141"/>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42"/>
      <w:r w:rsidDel="00000000" w:rsidR="00000000" w:rsidRPr="00000000">
        <w:rPr>
          <w:rtl w:val="0"/>
        </w:rPr>
        <w:t xml:space="preserve">land-use change</w:t>
      </w:r>
      <w:commentRangeEnd w:id="142"/>
      <w:r w:rsidDel="00000000" w:rsidR="00000000" w:rsidRPr="00000000">
        <w:commentReference w:id="142"/>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1">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and woody productivity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while areas with seasonal or lower rainfall may harbor deciduous forests with more seasonal variation in carbon fluxes and relatively lower carbon stocks (</w:t>
      </w:r>
      <w:commentRangeStart w:id="143"/>
      <w:r w:rsidDel="00000000" w:rsidR="00000000" w:rsidRPr="00000000">
        <w:rPr>
          <w:rtl w:val="0"/>
        </w:rPr>
        <w:t xml:space="preserve">Malhi et al., 20</w:t>
      </w:r>
      <w:ins w:author="Le Bienfaiteur Sagang Takougoum" w:id="6" w:date="2024-09-09T01:58:25Z">
        <w:commentRangeEnd w:id="143"/>
        <w:r w:rsidDel="00000000" w:rsidR="00000000" w:rsidRPr="00000000">
          <w:commentReference w:id="143"/>
        </w:r>
        <w:commentRangeStart w:id="144"/>
        <w:r w:rsidDel="00000000" w:rsidR="00000000" w:rsidRPr="00000000">
          <w:rPr>
            <w:rtl w:val="0"/>
          </w:rPr>
          <w:t xml:space="preserve">02; Bonan et al., 2008</w:t>
        </w:r>
      </w:ins>
      <w:commentRangeEnd w:id="144"/>
      <w:r w:rsidDel="00000000" w:rsidR="00000000" w:rsidRPr="00000000">
        <w:commentReference w:id="144"/>
      </w:r>
      <w:r w:rsidDel="00000000" w:rsidR="00000000" w:rsidRPr="00000000">
        <w:rPr>
          <w:rtl w:val="0"/>
        </w:rPr>
        <w:t xml:space="preserve">; Muller-Landau et al. 2021). </w:t>
      </w:r>
      <w:commentRangeStart w:id="145"/>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46"/>
      <w:r w:rsidDel="00000000" w:rsidR="00000000" w:rsidRPr="00000000">
        <w:rPr>
          <w:rtl w:val="0"/>
        </w:rPr>
        <w:t xml:space="preserve">Taylor et al., 2017</w:t>
      </w:r>
      <w:commentRangeEnd w:id="146"/>
      <w:r w:rsidDel="00000000" w:rsidR="00000000" w:rsidRPr="00000000">
        <w:commentReference w:id="146"/>
      </w:r>
      <w:r w:rsidDel="00000000" w:rsidR="00000000" w:rsidRPr="00000000">
        <w:rPr>
          <w:rtl w:val="0"/>
        </w:rPr>
        <w:t xml:space="preserve">)</w:t>
      </w:r>
      <w:commentRangeEnd w:id="145"/>
      <w:r w:rsidDel="00000000" w:rsidR="00000000" w:rsidRPr="00000000">
        <w:commentReference w:id="145"/>
      </w:r>
      <w:r w:rsidDel="00000000" w:rsidR="00000000" w:rsidRPr="00000000">
        <w:rPr>
          <w:rtl w:val="0"/>
        </w:rPr>
        <w:t xml:space="preserve">. </w:t>
      </w:r>
      <w:commentRangeStart w:id="147"/>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47"/>
      <w:r w:rsidDel="00000000" w:rsidR="00000000" w:rsidRPr="00000000">
        <w:commentReference w:id="147"/>
      </w:r>
      <w:r w:rsidDel="00000000" w:rsidR="00000000" w:rsidRPr="00000000">
        <w:rPr>
          <w:rtl w:val="0"/>
        </w:rPr>
        <w:t xml:space="preserve"> </w:t>
      </w:r>
      <w:del w:author="Michelle Wong" w:id="7" w:date="2024-09-09T19:07:50Z">
        <w:commentRangeStart w:id="148"/>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49"/>
        <w:r w:rsidDel="00000000" w:rsidR="00000000" w:rsidRPr="00000000">
          <w:rPr>
            <w:rtl w:val="0"/>
          </w:rPr>
          <w:delText xml:space="preserve">Sullivan et al., 2020</w:delText>
        </w:r>
        <w:commentRangeEnd w:id="149"/>
        <w:r w:rsidDel="00000000" w:rsidR="00000000" w:rsidRPr="00000000">
          <w:commentReference w:id="149"/>
        </w:r>
        <w:r w:rsidDel="00000000" w:rsidR="00000000" w:rsidRPr="00000000">
          <w:rPr>
            <w:rtl w:val="0"/>
          </w:rPr>
          <w:delText xml:space="preserve">)</w:delText>
        </w:r>
        <w:commentRangeEnd w:id="148"/>
        <w:r w:rsidDel="00000000" w:rsidR="00000000" w:rsidRPr="00000000">
          <w:commentReference w:id="148"/>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50"/>
      <w:r w:rsidDel="00000000" w:rsidR="00000000" w:rsidRPr="00000000">
        <w:rPr>
          <w:rtl w:val="0"/>
        </w:rPr>
        <w:t xml:space="preserve">Muller Landau et al., 2021</w:t>
      </w:r>
      <w:commentRangeEnd w:id="150"/>
      <w:r w:rsidDel="00000000" w:rsidR="00000000" w:rsidRPr="00000000">
        <w:commentReference w:id="150"/>
      </w:r>
      <w:r w:rsidDel="00000000" w:rsidR="00000000" w:rsidRPr="00000000">
        <w:rPr>
          <w:rtl w:val="0"/>
        </w:rPr>
        <w:t xml:space="preserve">). Tropical forests also exhibit enormous variation in </w:t>
      </w:r>
      <w:r w:rsidDel="00000000" w:rsidR="00000000" w:rsidRPr="00000000">
        <w:rPr>
          <w:rtl w:val="0"/>
        </w:rPr>
        <w:t xml:space="preserve">geomorphology (</w:t>
      </w:r>
      <w:commentRangeStart w:id="151"/>
      <w:r w:rsidDel="00000000" w:rsidR="00000000" w:rsidRPr="00000000">
        <w:rPr>
          <w:rtl w:val="0"/>
        </w:rPr>
        <w:t xml:space="preserve">Townsend et al. 2008</w:t>
      </w:r>
      <w:commentRangeEnd w:id="151"/>
      <w:r w:rsidDel="00000000" w:rsidR="00000000" w:rsidRPr="00000000">
        <w:commentReference w:id="151"/>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52"/>
      <w:r w:rsidDel="00000000" w:rsidR="00000000" w:rsidRPr="00000000">
        <w:rPr>
          <w:rtl w:val="0"/>
        </w:rPr>
        <w:t xml:space="preserve">Quesada et al., 2010</w:t>
      </w:r>
      <w:commentRangeEnd w:id="152"/>
      <w:r w:rsidDel="00000000" w:rsidR="00000000" w:rsidRPr="00000000">
        <w:commentReference w:id="152"/>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2">
      <w:pPr>
        <w:widowControl w:val="0"/>
        <w:rPr>
          <w:color w:val="ff0000"/>
        </w:rPr>
      </w:pPr>
      <w:commentRangeStart w:id="153"/>
      <w:r w:rsidDel="00000000" w:rsidR="00000000" w:rsidRPr="00000000">
        <w:rPr>
          <w:rtl w:val="0"/>
        </w:rPr>
        <w:t xml:space="preserve">Tropical forests</w:t>
      </w:r>
      <w:commentRangeEnd w:id="153"/>
      <w:r w:rsidDel="00000000" w:rsidR="00000000" w:rsidRPr="00000000">
        <w:commentReference w:id="153"/>
      </w:r>
      <w:r w:rsidDel="00000000" w:rsidR="00000000" w:rsidRPr="00000000">
        <w:rPr>
          <w:rtl w:val="0"/>
        </w:rPr>
        <w:t xml:space="preserve"> are thought to be strongly influenced by nutrient availability because many tropical forests are situated on highly weathered soils depleted in rock-derived nutrients (</w:t>
      </w:r>
      <w:commentRangeStart w:id="154"/>
      <w:r w:rsidDel="00000000" w:rsidR="00000000" w:rsidRPr="00000000">
        <w:rPr>
          <w:highlight w:val="yellow"/>
          <w:rtl w:val="0"/>
        </w:rPr>
        <w:t xml:space="preserve">REFS</w:t>
      </w:r>
      <w:commentRangeEnd w:id="154"/>
      <w:r w:rsidDel="00000000" w:rsidR="00000000" w:rsidRPr="00000000">
        <w:commentReference w:id="154"/>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55"/>
      <w:r w:rsidDel="00000000" w:rsidR="00000000" w:rsidRPr="00000000">
        <w:rPr>
          <w:rtl w:val="0"/>
        </w:rPr>
        <w:t xml:space="preserve">Fleischer and Terrer 2022</w:t>
      </w:r>
      <w:commentRangeEnd w:id="155"/>
      <w:r w:rsidDel="00000000" w:rsidR="00000000" w:rsidRPr="00000000">
        <w:commentReference w:id="155"/>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56"/>
      <w:r w:rsidDel="00000000" w:rsidR="00000000" w:rsidRPr="00000000">
        <w:rPr>
          <w:rtl w:val="0"/>
        </w:rPr>
        <w:t xml:space="preserve">Fleischer et al., 2019</w:t>
      </w:r>
      <w:commentRangeEnd w:id="156"/>
      <w:r w:rsidDel="00000000" w:rsidR="00000000" w:rsidRPr="00000000">
        <w:commentReference w:id="156"/>
      </w:r>
      <w:r w:rsidDel="00000000" w:rsidR="00000000" w:rsidRPr="00000000">
        <w:rPr>
          <w:rtl w:val="0"/>
        </w:rPr>
        <w:t xml:space="preserve">; </w:t>
      </w:r>
      <w:commentRangeStart w:id="157"/>
      <w:r w:rsidDel="00000000" w:rsidR="00000000" w:rsidRPr="00000000">
        <w:rPr>
          <w:rtl w:val="0"/>
        </w:rPr>
        <w:t xml:space="preserve">Braghiere et al. 2022</w:t>
      </w:r>
      <w:commentRangeEnd w:id="157"/>
      <w:r w:rsidDel="00000000" w:rsidR="00000000" w:rsidRPr="00000000">
        <w:commentReference w:id="157"/>
      </w:r>
      <w:r w:rsidDel="00000000" w:rsidR="00000000" w:rsidRPr="00000000">
        <w:rPr>
          <w:rtl w:val="0"/>
        </w:rPr>
        <w:t xml:space="preserve">). In addition, land-use change can displace large quantities of nutrients (</w:t>
      </w:r>
      <w:commentRangeStart w:id="158"/>
      <w:r w:rsidDel="00000000" w:rsidR="00000000" w:rsidRPr="00000000">
        <w:rPr>
          <w:rtl w:val="0"/>
        </w:rPr>
        <w:t xml:space="preserve">Bauters et al. 2022</w:t>
      </w:r>
      <w:commentRangeEnd w:id="158"/>
      <w:r w:rsidDel="00000000" w:rsidR="00000000" w:rsidRPr="00000000">
        <w:commentReference w:id="158"/>
      </w:r>
      <w:r w:rsidDel="00000000" w:rsidR="00000000" w:rsidRPr="00000000">
        <w:rPr>
          <w:rtl w:val="0"/>
        </w:rPr>
        <w:t xml:space="preserve">;​​ </w:t>
      </w:r>
      <w:commentRangeStart w:id="159"/>
      <w:r w:rsidDel="00000000" w:rsidR="00000000" w:rsidRPr="00000000">
        <w:rPr>
          <w:rtl w:val="0"/>
        </w:rPr>
        <w:t xml:space="preserve">2018</w:t>
      </w:r>
      <w:commentRangeEnd w:id="159"/>
      <w:r w:rsidDel="00000000" w:rsidR="00000000" w:rsidRPr="00000000">
        <w:commentReference w:id="159"/>
      </w:r>
      <w:r w:rsidDel="00000000" w:rsidR="00000000" w:rsidRPr="00000000">
        <w:rPr>
          <w:rtl w:val="0"/>
        </w:rPr>
        <w:t xml:space="preserve">; </w:t>
      </w:r>
      <w:commentRangeStart w:id="160"/>
      <w:r w:rsidDel="00000000" w:rsidR="00000000" w:rsidRPr="00000000">
        <w:rPr>
          <w:rtl w:val="0"/>
        </w:rPr>
        <w:t xml:space="preserve">2021</w:t>
      </w:r>
      <w:commentRangeEnd w:id="160"/>
      <w:r w:rsidDel="00000000" w:rsidR="00000000" w:rsidRPr="00000000">
        <w:commentReference w:id="160"/>
      </w:r>
      <w:r w:rsidDel="00000000" w:rsidR="00000000" w:rsidRPr="00000000">
        <w:rPr>
          <w:rtl w:val="0"/>
        </w:rPr>
        <w:t xml:space="preserve">, </w:t>
      </w:r>
      <w:commentRangeStart w:id="161"/>
      <w:r w:rsidDel="00000000" w:rsidR="00000000" w:rsidRPr="00000000">
        <w:rPr>
          <w:rtl w:val="0"/>
        </w:rPr>
        <w:t xml:space="preserve">Kauffman et al., 1995</w:t>
      </w:r>
      <w:commentRangeEnd w:id="161"/>
      <w:r w:rsidDel="00000000" w:rsidR="00000000" w:rsidRPr="00000000">
        <w:commentReference w:id="161"/>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62"/>
      <w:r w:rsidDel="00000000" w:rsidR="00000000" w:rsidRPr="00000000">
        <w:rPr>
          <w:rtl w:val="0"/>
        </w:rPr>
        <w:t xml:space="preserve">Cunha et al., 2022</w:t>
      </w:r>
      <w:commentRangeEnd w:id="162"/>
      <w:r w:rsidDel="00000000" w:rsidR="00000000" w:rsidRPr="00000000">
        <w:commentReference w:id="162"/>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63"/>
      <w:r w:rsidDel="00000000" w:rsidR="00000000" w:rsidRPr="00000000">
        <w:rPr>
          <w:rtl w:val="0"/>
        </w:rPr>
        <w:t xml:space="preserve">Wright et al., 2011</w:t>
      </w:r>
      <w:commentRangeEnd w:id="163"/>
      <w:r w:rsidDel="00000000" w:rsidR="00000000" w:rsidRPr="00000000">
        <w:commentReference w:id="163"/>
      </w:r>
      <w:r w:rsidDel="00000000" w:rsidR="00000000" w:rsidRPr="00000000">
        <w:rPr>
          <w:rtl w:val="0"/>
        </w:rPr>
        <w:t xml:space="preserve">, </w:t>
      </w:r>
      <w:commentRangeStart w:id="164"/>
      <w:r w:rsidDel="00000000" w:rsidR="00000000" w:rsidRPr="00000000">
        <w:rPr>
          <w:rtl w:val="0"/>
        </w:rPr>
        <w:t xml:space="preserve">Manu et al., 2022</w:t>
      </w:r>
      <w:commentRangeEnd w:id="164"/>
      <w:r w:rsidDel="00000000" w:rsidR="00000000" w:rsidRPr="00000000">
        <w:commentReference w:id="164"/>
      </w:r>
      <w:r w:rsidDel="00000000" w:rsidR="00000000" w:rsidRPr="00000000">
        <w:rPr>
          <w:rtl w:val="0"/>
        </w:rPr>
        <w:t xml:space="preserve">; </w:t>
      </w:r>
      <w:commentRangeStart w:id="165"/>
      <w:r w:rsidDel="00000000" w:rsidR="00000000" w:rsidRPr="00000000">
        <w:rPr>
          <w:rtl w:val="0"/>
        </w:rPr>
        <w:t xml:space="preserve">2024</w:t>
      </w:r>
      <w:commentRangeEnd w:id="165"/>
      <w:r w:rsidDel="00000000" w:rsidR="00000000" w:rsidRPr="00000000">
        <w:commentReference w:id="165"/>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66"/>
      <w:r w:rsidDel="00000000" w:rsidR="00000000" w:rsidRPr="00000000">
        <w:rPr>
          <w:rtl w:val="0"/>
        </w:rPr>
        <w:t xml:space="preserve">Townsend et al., 2008</w:t>
      </w:r>
      <w:commentRangeEnd w:id="166"/>
      <w:r w:rsidDel="00000000" w:rsidR="00000000" w:rsidRPr="00000000">
        <w:commentReference w:id="166"/>
      </w:r>
      <w:r w:rsidDel="00000000" w:rsidR="00000000" w:rsidRPr="00000000">
        <w:rPr>
          <w:rtl w:val="0"/>
        </w:rPr>
        <w:t xml:space="preserve">, </w:t>
      </w:r>
      <w:commentRangeStart w:id="167"/>
      <w:r w:rsidDel="00000000" w:rsidR="00000000" w:rsidRPr="00000000">
        <w:rPr>
          <w:rtl w:val="0"/>
        </w:rPr>
        <w:t xml:space="preserve">Chadwick and Asner 2016</w:t>
      </w:r>
      <w:commentRangeEnd w:id="167"/>
      <w:r w:rsidDel="00000000" w:rsidR="00000000" w:rsidRPr="00000000">
        <w:commentReference w:id="167"/>
      </w:r>
      <w:r w:rsidDel="00000000" w:rsidR="00000000" w:rsidRPr="00000000">
        <w:rPr>
          <w:rtl w:val="0"/>
        </w:rPr>
        <w:t xml:space="preserve">; </w:t>
      </w:r>
      <w:commentRangeStart w:id="168"/>
      <w:r w:rsidDel="00000000" w:rsidR="00000000" w:rsidRPr="00000000">
        <w:rPr>
          <w:rtl w:val="0"/>
        </w:rPr>
        <w:t xml:space="preserve">2018</w:t>
      </w:r>
      <w:commentRangeEnd w:id="168"/>
      <w:r w:rsidDel="00000000" w:rsidR="00000000" w:rsidRPr="00000000">
        <w:commentReference w:id="168"/>
      </w:r>
      <w:r w:rsidDel="00000000" w:rsidR="00000000" w:rsidRPr="00000000">
        <w:rPr>
          <w:rtl w:val="0"/>
        </w:rPr>
        <w:t xml:space="preserve">, </w:t>
      </w:r>
      <w:commentRangeStart w:id="169"/>
      <w:r w:rsidDel="00000000" w:rsidR="00000000" w:rsidRPr="00000000">
        <w:rPr>
          <w:rtl w:val="0"/>
        </w:rPr>
        <w:t xml:space="preserve">Martins et al. 2018</w:t>
      </w:r>
      <w:commentRangeEnd w:id="169"/>
      <w:r w:rsidDel="00000000" w:rsidR="00000000" w:rsidRPr="00000000">
        <w:commentReference w:id="169"/>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3">
      <w:pPr>
        <w:widowControl w:val="0"/>
        <w:rPr/>
      </w:pPr>
      <w:r w:rsidDel="00000000" w:rsidR="00000000" w:rsidRPr="00000000">
        <w:rPr>
          <w:rtl w:val="0"/>
        </w:rPr>
      </w:r>
    </w:p>
    <w:p w:rsidR="00000000" w:rsidDel="00000000" w:rsidP="00000000" w:rsidRDefault="00000000" w:rsidRPr="00000000" w14:paraId="00000114">
      <w:pPr>
        <w:spacing w:after="240" w:lineRule="auto"/>
        <w:rPr/>
      </w:pPr>
      <w:commentRangeStart w:id="170"/>
      <w:commentRangeStart w:id="171"/>
      <w:commentRangeStart w:id="172"/>
      <w:commentRangeStart w:id="173"/>
      <w:r w:rsidDel="00000000" w:rsidR="00000000" w:rsidRPr="00000000">
        <w:rPr>
          <w:rtl w:val="0"/>
        </w:rPr>
        <w:t xml:space="preserve">A large proportion</w:t>
      </w:r>
      <w:commentRangeEnd w:id="170"/>
      <w:r w:rsidDel="00000000" w:rsidR="00000000" w:rsidRPr="00000000">
        <w:commentReference w:id="170"/>
      </w:r>
      <w:commentRangeEnd w:id="171"/>
      <w:r w:rsidDel="00000000" w:rsidR="00000000" w:rsidRPr="00000000">
        <w:commentReference w:id="171"/>
      </w:r>
      <w:commentRangeEnd w:id="172"/>
      <w:r w:rsidDel="00000000" w:rsidR="00000000" w:rsidRPr="00000000">
        <w:commentReference w:id="172"/>
      </w:r>
      <w:commentRangeEnd w:id="173"/>
      <w:r w:rsidDel="00000000" w:rsidR="00000000" w:rsidRPr="00000000">
        <w:commentReference w:id="173"/>
      </w:r>
      <w:r w:rsidDel="00000000" w:rsidR="00000000" w:rsidRPr="00000000">
        <w:rPr>
          <w:rtl w:val="0"/>
        </w:rPr>
        <w:t xml:space="preserve"> of tropical forests are permanently or seasonally flooded wetlands, which include forested peatlands, swamps, and floodplains (</w:t>
      </w:r>
      <w:commentRangeStart w:id="174"/>
      <w:r w:rsidDel="00000000" w:rsidR="00000000" w:rsidRPr="00000000">
        <w:rPr>
          <w:rtl w:val="0"/>
        </w:rPr>
        <w:t xml:space="preserve">Aselmann and Crutzen, 1989</w:t>
      </w:r>
      <w:commentRangeEnd w:id="174"/>
      <w:r w:rsidDel="00000000" w:rsidR="00000000" w:rsidRPr="00000000">
        <w:commentReference w:id="174"/>
      </w:r>
      <w:r w:rsidDel="00000000" w:rsidR="00000000" w:rsidRPr="00000000">
        <w:rPr>
          <w:rtl w:val="0"/>
        </w:rPr>
        <w:t xml:space="preserve">). For instance, Amazon River floodplain forests represent areas up to 250,000 km</w:t>
      </w:r>
      <w:r w:rsidDel="00000000" w:rsidR="00000000" w:rsidRPr="00000000">
        <w:rPr>
          <w:vertAlign w:val="superscript"/>
          <w:rtl w:val="0"/>
        </w:rPr>
        <w:t xml:space="preserve">2</w:t>
      </w:r>
      <w:r w:rsidDel="00000000" w:rsidR="00000000" w:rsidRPr="00000000">
        <w:rPr>
          <w:rtl w:val="0"/>
        </w:rPr>
        <w:t xml:space="preserve"> with most flooded six months of the year (</w:t>
      </w:r>
      <w:commentRangeStart w:id="175"/>
      <w:r w:rsidDel="00000000" w:rsidR="00000000" w:rsidRPr="00000000">
        <w:rPr>
          <w:rtl w:val="0"/>
        </w:rPr>
        <w:t xml:space="preserve">Richey et al., 2002</w:t>
      </w:r>
      <w:commentRangeEnd w:id="175"/>
      <w:r w:rsidDel="00000000" w:rsidR="00000000" w:rsidRPr="00000000">
        <w:commentReference w:id="175"/>
      </w:r>
      <w:r w:rsidDel="00000000" w:rsidR="00000000" w:rsidRPr="00000000">
        <w:rPr>
          <w:rtl w:val="0"/>
        </w:rPr>
        <w:t xml:space="preserve">; </w:t>
      </w:r>
      <w:commentRangeStart w:id="176"/>
      <w:r w:rsidDel="00000000" w:rsidR="00000000" w:rsidRPr="00000000">
        <w:rPr>
          <w:rtl w:val="0"/>
        </w:rPr>
        <w:t xml:space="preserve">Goulding et al., 2003</w:t>
      </w:r>
      <w:commentRangeEnd w:id="176"/>
      <w:r w:rsidDel="00000000" w:rsidR="00000000" w:rsidRPr="00000000">
        <w:commentReference w:id="176"/>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w:t>
      </w:r>
      <w:r w:rsidDel="00000000" w:rsidR="00000000" w:rsidRPr="00000000">
        <w:rPr>
          <w:highlight w:val="yellow"/>
          <w:rtl w:val="0"/>
        </w:rPr>
        <w:t xml:space="preserve">Sjögersten et al., 2014</w:t>
      </w:r>
      <w:r w:rsidDel="00000000" w:rsidR="00000000" w:rsidRPr="00000000">
        <w:rPr>
          <w:rtl w:val="0"/>
        </w:rPr>
        <w:t xml:space="preserve">; </w:t>
      </w:r>
      <w:commentRangeStart w:id="177"/>
      <w:r w:rsidDel="00000000" w:rsidR="00000000" w:rsidRPr="00000000">
        <w:rPr>
          <w:rtl w:val="0"/>
        </w:rPr>
        <w:t xml:space="preserve">Helfter et al., 2021</w:t>
      </w:r>
      <w:commentRangeEnd w:id="177"/>
      <w:r w:rsidDel="00000000" w:rsidR="00000000" w:rsidRPr="00000000">
        <w:commentReference w:id="177"/>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 Peng et al., 2022</w:t>
      </w:r>
      <w:r w:rsidDel="00000000" w:rsidR="00000000" w:rsidRPr="00000000">
        <w:rPr>
          <w:rtl w:val="0"/>
        </w:rPr>
        <w:t xml:space="preserve">).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78"/>
      <w:r w:rsidDel="00000000" w:rsidR="00000000" w:rsidRPr="00000000">
        <w:rPr>
          <w:rtl w:val="0"/>
        </w:rPr>
        <w:t xml:space="preserve">Masson-Delmotte et al., 2021</w:t>
      </w:r>
      <w:commentRangeEnd w:id="178"/>
      <w:r w:rsidDel="00000000" w:rsidR="00000000" w:rsidRPr="00000000">
        <w:commentReference w:id="178"/>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79"/>
      <w:r w:rsidDel="00000000" w:rsidR="00000000" w:rsidRPr="00000000">
        <w:rPr>
          <w:rtl w:val="0"/>
        </w:rPr>
        <w:t xml:space="preserve">Turner et al., 2019</w:t>
      </w:r>
      <w:commentRangeEnd w:id="179"/>
      <w:r w:rsidDel="00000000" w:rsidR="00000000" w:rsidRPr="00000000">
        <w:commentReference w:id="179"/>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w:t>
      </w:r>
      <w:commentRangeStart w:id="180"/>
      <w:r w:rsidDel="00000000" w:rsidR="00000000" w:rsidRPr="00000000">
        <w:rPr>
          <w:rtl w:val="0"/>
        </w:rPr>
        <w:t xml:space="preserve">Tollefson, 2022</w:t>
      </w:r>
      <w:commentRangeEnd w:id="180"/>
      <w:r w:rsidDel="00000000" w:rsidR="00000000" w:rsidRPr="00000000">
        <w:commentReference w:id="180"/>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w:t>
      </w:r>
      <w:r w:rsidDel="00000000" w:rsidR="00000000" w:rsidRPr="00000000">
        <w:rPr>
          <w:rtl w:val="0"/>
        </w:rPr>
        <w:t xml:space="preserve">).</w:t>
      </w:r>
    </w:p>
    <w:p w:rsidR="00000000" w:rsidDel="00000000" w:rsidP="00000000" w:rsidRDefault="00000000" w:rsidRPr="00000000" w14:paraId="00000115">
      <w:pPr>
        <w:spacing w:after="240" w:lineRule="auto"/>
        <w:rPr>
          <w:color w:val="ff0000"/>
          <w:highlight w:val="yellow"/>
        </w:rPr>
      </w:pPr>
      <w:commentRangeStart w:id="181"/>
      <w:r w:rsidDel="00000000" w:rsidR="00000000" w:rsidRPr="00000000">
        <w:rPr>
          <w:color w:val="ff0000"/>
          <w:highlight w:val="yellow"/>
          <w:rtl w:val="0"/>
        </w:rPr>
        <w:t xml:space="preserve">[Peatlands paragraph]</w:t>
      </w:r>
      <w:commentRangeEnd w:id="181"/>
      <w:r w:rsidDel="00000000" w:rsidR="00000000" w:rsidRPr="00000000">
        <w:commentReference w:id="181"/>
      </w:r>
      <w:r w:rsidDel="00000000" w:rsidR="00000000" w:rsidRPr="00000000">
        <w:rPr>
          <w:rtl w:val="0"/>
        </w:rPr>
      </w:r>
    </w:p>
    <w:p w:rsidR="00000000" w:rsidDel="00000000" w:rsidP="00000000" w:rsidRDefault="00000000" w:rsidRPr="00000000" w14:paraId="00000116">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17">
      <w:pPr>
        <w:pStyle w:val="Heading3"/>
        <w:rPr/>
      </w:pPr>
      <w:bookmarkStart w:colFirst="0" w:colLast="0" w:name="_h53zsa9y2giw" w:id="12"/>
      <w:bookmarkEnd w:id="12"/>
      <w:commentRangeStart w:id="182"/>
      <w:commentRangeStart w:id="183"/>
      <w:r w:rsidDel="00000000" w:rsidR="00000000" w:rsidRPr="00000000">
        <w:rPr>
          <w:rtl w:val="0"/>
        </w:rPr>
        <w:t xml:space="preserve">2.2 </w:t>
      </w:r>
      <w:r w:rsidDel="00000000" w:rsidR="00000000" w:rsidRPr="00000000">
        <w:rPr>
          <w:rtl w:val="0"/>
        </w:rPr>
        <w:t xml:space="preserve">Biodiversity</w:t>
      </w:r>
      <w:commentRangeEnd w:id="182"/>
      <w:r w:rsidDel="00000000" w:rsidR="00000000" w:rsidRPr="00000000">
        <w:commentReference w:id="182"/>
      </w:r>
      <w:commentRangeEnd w:id="183"/>
      <w:r w:rsidDel="00000000" w:rsidR="00000000" w:rsidRPr="00000000">
        <w:commentReference w:id="183"/>
      </w:r>
      <w:r w:rsidDel="00000000" w:rsidR="00000000" w:rsidRPr="00000000">
        <w:rPr>
          <w:rtl w:val="0"/>
        </w:rPr>
      </w:r>
    </w:p>
    <w:p w:rsidR="00000000" w:rsidDel="00000000" w:rsidP="00000000" w:rsidRDefault="00000000" w:rsidRPr="00000000" w14:paraId="00000118">
      <w:pPr>
        <w:rPr>
          <w:b w:val="1"/>
          <w:i w:val="1"/>
        </w:rPr>
      </w:pPr>
      <w:r w:rsidDel="00000000" w:rsidR="00000000" w:rsidRPr="00000000">
        <w:rPr>
          <w:b w:val="1"/>
          <w:i w:val="1"/>
          <w:rtl w:val="0"/>
        </w:rPr>
        <w:t xml:space="preserve">This PANGEA science theme will investigate how tropical </w:t>
      </w:r>
      <w:commentRangeStart w:id="184"/>
      <w:commentRangeStart w:id="185"/>
      <w:r w:rsidDel="00000000" w:rsidR="00000000" w:rsidRPr="00000000">
        <w:rPr>
          <w:b w:val="1"/>
          <w:i w:val="1"/>
          <w:rtl w:val="0"/>
        </w:rPr>
        <w:t xml:space="preserve">biodiversity </w:t>
      </w:r>
      <w:commentRangeEnd w:id="184"/>
      <w:r w:rsidDel="00000000" w:rsidR="00000000" w:rsidRPr="00000000">
        <w:commentReference w:id="184"/>
      </w:r>
      <w:commentRangeEnd w:id="185"/>
      <w:r w:rsidDel="00000000" w:rsidR="00000000" w:rsidRPr="00000000">
        <w:commentReference w:id="185"/>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19">
      <w:pPr>
        <w:rPr>
          <w:b w:val="1"/>
          <w:i w:val="1"/>
        </w:rPr>
      </w:pPr>
      <w:r w:rsidDel="00000000" w:rsidR="00000000" w:rsidRPr="00000000">
        <w:rPr>
          <w:rtl w:val="0"/>
        </w:rPr>
      </w:r>
    </w:p>
    <w:p w:rsidR="00000000" w:rsidDel="00000000" w:rsidP="00000000" w:rsidRDefault="00000000" w:rsidRPr="00000000" w14:paraId="0000011A">
      <w:pPr>
        <w:numPr>
          <w:ilvl w:val="0"/>
          <w:numId w:val="55"/>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1B">
      <w:pPr>
        <w:numPr>
          <w:ilvl w:val="1"/>
          <w:numId w:val="55"/>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1C">
      <w:pPr>
        <w:numPr>
          <w:ilvl w:val="2"/>
          <w:numId w:val="55"/>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1D">
      <w:pPr>
        <w:numPr>
          <w:ilvl w:val="2"/>
          <w:numId w:val="55"/>
        </w:numPr>
        <w:ind w:left="2160" w:hanging="360"/>
        <w:rPr>
          <w:color w:val="ff0000"/>
        </w:rPr>
      </w:pPr>
      <w:r w:rsidDel="00000000" w:rsidR="00000000" w:rsidRPr="00000000">
        <w:rPr>
          <w:color w:val="ff0000"/>
          <w:rtl w:val="0"/>
        </w:rPr>
        <w:t xml:space="preserve">Cite </w:t>
      </w:r>
      <w:commentRangeStart w:id="186"/>
      <w:r w:rsidDel="00000000" w:rsidR="00000000" w:rsidRPr="00000000">
        <w:rPr>
          <w:color w:val="ff0000"/>
          <w:rtl w:val="0"/>
        </w:rPr>
        <w:t xml:space="preserve">Schmitz et al</w:t>
      </w:r>
      <w:commentRangeEnd w:id="186"/>
      <w:r w:rsidDel="00000000" w:rsidR="00000000" w:rsidRPr="00000000">
        <w:commentReference w:id="186"/>
      </w:r>
      <w:r w:rsidDel="00000000" w:rsidR="00000000" w:rsidRPr="00000000">
        <w:rPr>
          <w:color w:val="ff0000"/>
          <w:rtl w:val="0"/>
        </w:rPr>
        <w:t xml:space="preserve"> 2018</w:t>
      </w:r>
    </w:p>
    <w:p w:rsidR="00000000" w:rsidDel="00000000" w:rsidP="00000000" w:rsidRDefault="00000000" w:rsidRPr="00000000" w14:paraId="0000011E">
      <w:pPr>
        <w:numPr>
          <w:ilvl w:val="1"/>
          <w:numId w:val="55"/>
        </w:numPr>
        <w:ind w:left="1440" w:hanging="360"/>
        <w:rPr>
          <w:color w:val="ff0000"/>
        </w:rPr>
      </w:pPr>
      <w:r w:rsidDel="00000000" w:rsidR="00000000" w:rsidRPr="00000000">
        <w:rPr>
          <w:color w:val="ff0000"/>
          <w:rtl w:val="0"/>
        </w:rPr>
        <w:t xml:space="preserve">hypotheses that greater diversity should confer greater resilience (</w:t>
      </w:r>
      <w:commentRangeStart w:id="187"/>
      <w:r w:rsidDel="00000000" w:rsidR="00000000" w:rsidRPr="00000000">
        <w:rPr>
          <w:color w:val="ff0000"/>
          <w:rtl w:val="0"/>
        </w:rPr>
        <w:t xml:space="preserve">REFS</w:t>
      </w:r>
      <w:commentRangeEnd w:id="187"/>
      <w:r w:rsidDel="00000000" w:rsidR="00000000" w:rsidRPr="00000000">
        <w:commentReference w:id="187"/>
      </w:r>
      <w:r w:rsidDel="00000000" w:rsidR="00000000" w:rsidRPr="00000000">
        <w:rPr>
          <w:color w:val="ff0000"/>
          <w:rtl w:val="0"/>
        </w:rPr>
        <w:t xml:space="preserve">)</w:t>
      </w:r>
    </w:p>
    <w:p w:rsidR="00000000" w:rsidDel="00000000" w:rsidP="00000000" w:rsidRDefault="00000000" w:rsidRPr="00000000" w14:paraId="0000011F">
      <w:pPr>
        <w:numPr>
          <w:ilvl w:val="1"/>
          <w:numId w:val="55"/>
        </w:numPr>
        <w:ind w:left="1440" w:hanging="360"/>
        <w:rPr>
          <w:color w:val="ff0000"/>
          <w:u w:val="none"/>
        </w:rPr>
      </w:pPr>
      <w:r w:rsidDel="00000000" w:rsidR="00000000" w:rsidRPr="00000000">
        <w:rPr>
          <w:color w:val="ff0000"/>
          <w:rtl w:val="0"/>
        </w:rPr>
        <w:t xml:space="preserve">Although complex - e.g., </w:t>
      </w:r>
      <w:commentRangeStart w:id="188"/>
      <w:r w:rsidDel="00000000" w:rsidR="00000000" w:rsidRPr="00000000">
        <w:rPr>
          <w:color w:val="ff0000"/>
          <w:rtl w:val="0"/>
        </w:rPr>
        <w:t xml:space="preserve">diversity &amp; carbon stocks not necessarily linearly correlated</w:t>
      </w:r>
      <w:commentRangeEnd w:id="188"/>
      <w:r w:rsidDel="00000000" w:rsidR="00000000" w:rsidRPr="00000000">
        <w:commentReference w:id="188"/>
      </w:r>
      <w:r w:rsidDel="00000000" w:rsidR="00000000" w:rsidRPr="00000000">
        <w:rPr>
          <w:color w:val="ff0000"/>
          <w:rtl w:val="0"/>
        </w:rPr>
        <w:t xml:space="preserve"> (Sullivan et al 2017) in spite of </w:t>
      </w:r>
    </w:p>
    <w:p w:rsidR="00000000" w:rsidDel="00000000" w:rsidP="00000000" w:rsidRDefault="00000000" w:rsidRPr="00000000" w14:paraId="00000120">
      <w:pPr>
        <w:numPr>
          <w:ilvl w:val="0"/>
          <w:numId w:val="55"/>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1">
      <w:pPr>
        <w:numPr>
          <w:ilvl w:val="1"/>
          <w:numId w:val="55"/>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2">
      <w:pPr>
        <w:numPr>
          <w:ilvl w:val="2"/>
          <w:numId w:val="55"/>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3">
      <w:pPr>
        <w:numPr>
          <w:ilvl w:val="2"/>
          <w:numId w:val="55"/>
        </w:numPr>
        <w:ind w:left="2160" w:hanging="360"/>
        <w:rPr>
          <w:color w:val="ff0000"/>
        </w:rPr>
      </w:pPr>
      <w:commentRangeStart w:id="189"/>
      <w:r w:rsidDel="00000000" w:rsidR="00000000" w:rsidRPr="00000000">
        <w:rPr>
          <w:b w:val="1"/>
          <w:color w:val="ff0000"/>
          <w:rtl w:val="0"/>
        </w:rPr>
        <w:t xml:space="preserve">Animals </w:t>
      </w:r>
      <w:commentRangeEnd w:id="189"/>
      <w:r w:rsidDel="00000000" w:rsidR="00000000" w:rsidRPr="00000000">
        <w:commentReference w:id="189"/>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24">
      <w:pPr>
        <w:numPr>
          <w:ilvl w:val="3"/>
          <w:numId w:val="55"/>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25">
      <w:pPr>
        <w:numPr>
          <w:ilvl w:val="3"/>
          <w:numId w:val="55"/>
        </w:numPr>
        <w:ind w:left="2880" w:hanging="360"/>
        <w:rPr>
          <w:color w:val="ff0000"/>
        </w:rPr>
      </w:pPr>
      <w:commentRangeStart w:id="190"/>
      <w:r w:rsidDel="00000000" w:rsidR="00000000" w:rsidRPr="00000000">
        <w:rPr>
          <w:color w:val="ff0000"/>
          <w:rtl w:val="0"/>
        </w:rPr>
        <w:t xml:space="preserve">Emphasize impacts of defaunation (cite Rodolfo’s work)</w:t>
      </w:r>
    </w:p>
    <w:p w:rsidR="00000000" w:rsidDel="00000000" w:rsidP="00000000" w:rsidRDefault="00000000" w:rsidRPr="00000000" w14:paraId="00000126">
      <w:pPr>
        <w:numPr>
          <w:ilvl w:val="3"/>
          <w:numId w:val="55"/>
        </w:numPr>
        <w:ind w:left="2880" w:hanging="360"/>
        <w:rPr>
          <w:color w:val="ff0000"/>
        </w:rPr>
      </w:pPr>
      <w:r w:rsidDel="00000000" w:rsidR="00000000" w:rsidRPr="00000000">
        <w:rPr>
          <w:color w:val="ff0000"/>
          <w:rtl w:val="0"/>
        </w:rPr>
        <w:t xml:space="preserve">Emphasize impacts of fragmentation and questions related to connectivity </w:t>
      </w:r>
      <w:commentRangeEnd w:id="190"/>
      <w:r w:rsidDel="00000000" w:rsidR="00000000" w:rsidRPr="00000000">
        <w:commentReference w:id="190"/>
      </w:r>
      <w:r w:rsidDel="00000000" w:rsidR="00000000" w:rsidRPr="00000000">
        <w:rPr>
          <w:rtl w:val="0"/>
        </w:rPr>
      </w:r>
    </w:p>
    <w:p w:rsidR="00000000" w:rsidDel="00000000" w:rsidP="00000000" w:rsidRDefault="00000000" w:rsidRPr="00000000" w14:paraId="00000127">
      <w:pPr>
        <w:numPr>
          <w:ilvl w:val="2"/>
          <w:numId w:val="55"/>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28">
      <w:pPr>
        <w:numPr>
          <w:ilvl w:val="2"/>
          <w:numId w:val="55"/>
        </w:numPr>
        <w:ind w:left="2160" w:hanging="360"/>
        <w:rPr>
          <w:color w:val="ff0000"/>
        </w:rPr>
      </w:pPr>
      <w:r w:rsidDel="00000000" w:rsidR="00000000" w:rsidRPr="00000000">
        <w:rPr>
          <w:i w:val="1"/>
          <w:color w:val="ff0000"/>
          <w:rtl w:val="0"/>
        </w:rPr>
        <w:t xml:space="preserve">Genetic adaption - too slow; </w:t>
      </w:r>
      <w:commentRangeStart w:id="191"/>
      <w:r w:rsidDel="00000000" w:rsidR="00000000" w:rsidRPr="00000000">
        <w:rPr>
          <w:i w:val="1"/>
          <w:color w:val="ff0000"/>
          <w:rtl w:val="0"/>
        </w:rPr>
        <w:t xml:space="preserve">Migration - too slow</w:t>
      </w:r>
      <w:commentRangeEnd w:id="191"/>
      <w:r w:rsidDel="00000000" w:rsidR="00000000" w:rsidRPr="00000000">
        <w:commentReference w:id="191"/>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29">
      <w:pPr>
        <w:numPr>
          <w:ilvl w:val="0"/>
          <w:numId w:val="55"/>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2A">
      <w:pPr>
        <w:numPr>
          <w:ilvl w:val="1"/>
          <w:numId w:val="55"/>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2B">
      <w:pPr>
        <w:numPr>
          <w:ilvl w:val="1"/>
          <w:numId w:val="55"/>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2C">
      <w:pPr>
        <w:numPr>
          <w:ilvl w:val="1"/>
          <w:numId w:val="55"/>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2D">
      <w:pPr>
        <w:numPr>
          <w:ilvl w:val="0"/>
          <w:numId w:val="55"/>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2E">
      <w:pPr>
        <w:numPr>
          <w:ilvl w:val="0"/>
          <w:numId w:val="55"/>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2F">
      <w:pPr>
        <w:numPr>
          <w:ilvl w:val="1"/>
          <w:numId w:val="55"/>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0">
      <w:pPr>
        <w:rPr>
          <w:color w:val="ff0000"/>
        </w:rPr>
      </w:pPr>
      <w:r w:rsidDel="00000000" w:rsidR="00000000" w:rsidRPr="00000000">
        <w:rPr>
          <w:color w:val="ff0000"/>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commentRangeStart w:id="192"/>
      <w:r w:rsidDel="00000000" w:rsidR="00000000" w:rsidRPr="00000000">
        <w:rPr>
          <w:rtl w:val="0"/>
        </w:rPr>
        <w:t xml:space="preserve">Tropical </w:t>
      </w:r>
      <w:commentRangeEnd w:id="192"/>
      <w:r w:rsidDel="00000000" w:rsidR="00000000" w:rsidRPr="00000000">
        <w:commentReference w:id="192"/>
      </w:r>
      <w:r w:rsidDel="00000000" w:rsidR="00000000" w:rsidRPr="00000000">
        <w:rPr>
          <w:rtl w:val="0"/>
        </w:rPr>
        <w:t xml:space="preserve">biomes are the most biodiverse on Earth. Biodiversity is the variability among all living organisms and ecosystems  including taxonomic, phylogenetic, functional, and genetic diversity within and among species, as well as within and among sites. </w:t>
      </w:r>
      <w:r w:rsidDel="00000000" w:rsidR="00000000" w:rsidRPr="00000000">
        <w:rPr>
          <w:rtl w:val="0"/>
        </w:rPr>
        <w:t xml:space="preserve">Tropical forests are home to more than half of Earth’s described species diversity (</w:t>
      </w:r>
      <w:commentRangeStart w:id="193"/>
      <w:commentRangeStart w:id="194"/>
      <w:r w:rsidDel="00000000" w:rsidR="00000000" w:rsidRPr="00000000">
        <w:rPr>
          <w:highlight w:val="yellow"/>
          <w:rtl w:val="0"/>
        </w:rPr>
        <w:t xml:space="preserve">Lewis</w:t>
      </w:r>
      <w:commentRangeEnd w:id="193"/>
      <w:r w:rsidDel="00000000" w:rsidR="00000000" w:rsidRPr="00000000">
        <w:commentReference w:id="193"/>
      </w:r>
      <w:commentRangeEnd w:id="194"/>
      <w:r w:rsidDel="00000000" w:rsidR="00000000" w:rsidRPr="00000000">
        <w:commentReference w:id="194"/>
      </w:r>
      <w:r w:rsidDel="00000000" w:rsidR="00000000" w:rsidRPr="00000000">
        <w:rPr>
          <w:highlight w:val="yellow"/>
          <w:rtl w:val="0"/>
        </w:rPr>
        <w:t xml:space="preserve"> et al. 2015, Barlow et al. 2018, Dinerstein et al. 2017, Pillay et al. 2022; Gatti et al. 2022</w:t>
      </w:r>
      <w:r w:rsidDel="00000000" w:rsidR="00000000" w:rsidRPr="00000000">
        <w:rPr>
          <w:rtl w:val="0"/>
        </w:rPr>
        <w:t xml:space="preserve">), </w:t>
      </w:r>
      <w:r w:rsidDel="00000000" w:rsidR="00000000" w:rsidRPr="00000000">
        <w:rPr>
          <w:rtl w:val="0"/>
        </w:rPr>
        <w:t xml:space="preserve">even though they encompass only about one-fifth of terrestrial area and even though </w:t>
      </w:r>
      <w:r w:rsidDel="00000000" w:rsidR="00000000" w:rsidRPr="00000000">
        <w:rPr>
          <w:rtl w:val="0"/>
        </w:rPr>
        <w:t xml:space="preserve">many tropical species remain undocumented. The high total number of species found in tropical forests (high gamma diversity) reflects both extraordinarily high numbers of species within sites (alpha diversity) as well as high turnover of species among sites (beta diversity). The divergent evolutionary histories of different tropical continents has resulted in very different species assemblages and phylogenetic composition </w:t>
      </w:r>
      <w:commentRangeStart w:id="195"/>
      <w:r w:rsidDel="00000000" w:rsidR="00000000" w:rsidRPr="00000000">
        <w:rPr>
          <w:rtl w:val="0"/>
        </w:rPr>
        <w:t xml:space="preserve">(Slik et al. 2018)</w:t>
      </w:r>
      <w:commentRangeEnd w:id="195"/>
      <w:r w:rsidDel="00000000" w:rsidR="00000000" w:rsidRPr="00000000">
        <w:commentReference w:id="195"/>
      </w:r>
      <w:r w:rsidDel="00000000" w:rsidR="00000000" w:rsidRPr="00000000">
        <w:rPr>
          <w:rtl w:val="0"/>
        </w:rPr>
        <w:t xml:space="preserve">. The high taxonomic and phylogenetic diversity of tropical forests is accompanied by high functional diversity, with species displaying a wide range of life history strategies, functional traits, and environmental responses.</w:t>
      </w:r>
      <w:commentRangeStart w:id="196"/>
      <w:r w:rsidDel="00000000" w:rsidR="00000000" w:rsidRPr="00000000">
        <w:rPr>
          <w:rtl w:val="0"/>
        </w:rPr>
        <w:t xml:space="preserve"> </w:t>
      </w:r>
      <w:r w:rsidDel="00000000" w:rsidR="00000000" w:rsidRPr="00000000">
        <w:rPr>
          <w:rtl w:val="0"/>
        </w:rPr>
        <w:t xml:space="preserve">However, 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w:t>
      </w:r>
      <w:commentRangeEnd w:id="196"/>
      <w:r w:rsidDel="00000000" w:rsidR="00000000" w:rsidRPr="00000000">
        <w:commentReference w:id="196"/>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commentRangeStart w:id="197"/>
      <w:r w:rsidDel="00000000" w:rsidR="00000000" w:rsidRPr="00000000">
        <w:rPr>
          <w:rtl w:val="0"/>
        </w:rPr>
        <w:t xml:space="preserve">Tropical </w:t>
      </w:r>
      <w:commentRangeEnd w:id="197"/>
      <w:r w:rsidDel="00000000" w:rsidR="00000000" w:rsidRPr="00000000">
        <w:commentReference w:id="197"/>
      </w:r>
      <w:r w:rsidDel="00000000" w:rsidR="00000000" w:rsidRPr="00000000">
        <w:rPr>
          <w:rtl w:val="0"/>
        </w:rPr>
        <w:t xml:space="preserve">biodiversity is critically important to the functioning of tropical ecosystems and their feedbacks to the earth system. Which species are present in an area, and their traits and abundances, affects forest structure</w:t>
      </w:r>
      <w:ins w:author="Helene Muller-Landau" w:id="8" w:date="2024-09-13T13:30:27Z">
        <w:r w:rsidDel="00000000" w:rsidR="00000000" w:rsidRPr="00000000">
          <w:rPr>
            <w:rtl w:val="0"/>
          </w:rPr>
          <w:t xml:space="preserve">,</w:t>
        </w:r>
      </w:ins>
      <w:r w:rsidDel="00000000" w:rsidR="00000000" w:rsidRPr="00000000">
        <w:rPr>
          <w:rtl w:val="0"/>
        </w:rPr>
        <w:t xml:space="preserve"> function, </w:t>
      </w:r>
      <w:r w:rsidDel="00000000" w:rsidR="00000000" w:rsidRPr="00000000">
        <w:rPr>
          <w:rtl w:val="0"/>
        </w:rPr>
        <w:t xml:space="preserve">resilience</w:t>
      </w:r>
      <w:r w:rsidDel="00000000" w:rsidR="00000000" w:rsidRPr="00000000">
        <w:rPr>
          <w:rtl w:val="0"/>
        </w:rPr>
        <w:t xml:space="preserve">, and interactions with local and global climate and social-ecological systems. The wide variation in forest structure and function among tropical forests in different sites is closely linked to wide variation in biodiversity,  reflecting not only the influences of abiotic environmental factors on biodiversity as well as on structure and function, but also feedbacks between biodiversity and structure and function. The species and functional composition of woody plants is particularly important in shaping forest structure and function, which in turn affects microclimates, habitat availability, and food resources for animals and microbes.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Animals and microbes in turn contribute to essential services such as pollination, seed dispersal, and nutrient cycling, and they shape plant biodiversity and forest structure and function both via these mutualistic interactions as well as through antagonistic interactions including herbivory and disease</w:t>
      </w:r>
      <w:commentRangeStart w:id="198"/>
      <w:r w:rsidDel="00000000" w:rsidR="00000000" w:rsidRPr="00000000">
        <w:rPr>
          <w:rtl w:val="0"/>
        </w:rPr>
        <w:t xml:space="preserve"> (Dirzo et al. 2014)</w:t>
      </w:r>
      <w:commentRangeEnd w:id="198"/>
      <w:r w:rsidDel="00000000" w:rsidR="00000000" w:rsidRPr="00000000">
        <w:commentReference w:id="198"/>
      </w:r>
      <w:r w:rsidDel="00000000" w:rsidR="00000000" w:rsidRPr="00000000">
        <w:rPr>
          <w:rtl w:val="0"/>
        </w:rPr>
        <w:t xml:space="preserve">. </w:t>
      </w:r>
      <w:r w:rsidDel="00000000" w:rsidR="00000000" w:rsidRPr="00000000">
        <w:rPr>
          <w:rtl w:val="0"/>
        </w:rPr>
        <w:t xml:space="preserve">Megafauna like elephants have particularly important effects in determining forest structure due to their browsing and physical disturbance, as well as their redistribution of nutrients across the landscape (</w:t>
      </w:r>
      <w:commentRangeStart w:id="199"/>
      <w:r w:rsidDel="00000000" w:rsidR="00000000" w:rsidRPr="00000000">
        <w:rPr>
          <w:rtl w:val="0"/>
        </w:rPr>
        <w:t xml:space="preserve">Berzaghi et al. 2018</w:t>
      </w:r>
      <w:commentRangeEnd w:id="199"/>
      <w:r w:rsidDel="00000000" w:rsidR="00000000" w:rsidRPr="00000000">
        <w:commentReference w:id="199"/>
      </w:r>
      <w:r w:rsidDel="00000000" w:rsidR="00000000" w:rsidRPr="00000000">
        <w:rPr>
          <w:rtl w:val="0"/>
        </w:rPr>
        <w:t xml:space="preserve">).  Vertebrate exclosure experiments resulted in an increase in understory plant density and seedling abundance (</w:t>
      </w:r>
      <w:commentRangeStart w:id="200"/>
      <w:r w:rsidDel="00000000" w:rsidR="00000000" w:rsidRPr="00000000">
        <w:rPr>
          <w:rtl w:val="0"/>
        </w:rPr>
        <w:t xml:space="preserve">Beck et al. 2013; </w:t>
      </w:r>
      <w:r w:rsidDel="00000000" w:rsidR="00000000" w:rsidRPr="00000000">
        <w:rPr>
          <w:rFonts w:ascii="Roboto" w:cs="Roboto" w:eastAsia="Roboto" w:hAnsi="Roboto"/>
          <w:color w:val="1f1f1f"/>
          <w:sz w:val="21"/>
          <w:szCs w:val="21"/>
          <w:highlight w:val="white"/>
          <w:rtl w:val="0"/>
        </w:rPr>
        <w:t xml:space="preserve">Camargo-Sanabria et al. 2015; </w:t>
      </w:r>
      <w:r w:rsidDel="00000000" w:rsidR="00000000" w:rsidRPr="00000000">
        <w:rPr>
          <w:rtl w:val="0"/>
        </w:rPr>
        <w:t xml:space="preserve">Kurten and Carson 2015</w:t>
      </w:r>
      <w:commentRangeEnd w:id="200"/>
      <w:r w:rsidDel="00000000" w:rsidR="00000000" w:rsidRPr="00000000">
        <w:commentReference w:id="200"/>
      </w:r>
      <w:r w:rsidDel="00000000" w:rsidR="00000000" w:rsidRPr="00000000">
        <w:rPr>
          <w:rtl w:val="0"/>
        </w:rPr>
        <w:t xml:space="preserve">).  A large majority of tropical tree species and approximately half of liana (woody vine) species depend on vertebrates for seed dispersal, with most of the remaining species relying on wind for seed dispersal, and a few on water, ballistics, and/or invertebrates (</w:t>
      </w:r>
      <w:commentRangeStart w:id="201"/>
      <w:r w:rsidDel="00000000" w:rsidR="00000000" w:rsidRPr="00000000">
        <w:rPr>
          <w:rtl w:val="0"/>
        </w:rPr>
        <w:t xml:space="preserve">Muller-Landau and Hardesty 2005)</w:t>
      </w:r>
      <w:commentRangeEnd w:id="201"/>
      <w:r w:rsidDel="00000000" w:rsidR="00000000" w:rsidRPr="00000000">
        <w:commentReference w:id="201"/>
      </w:r>
      <w:r w:rsidDel="00000000" w:rsidR="00000000" w:rsidRPr="00000000">
        <w:rPr>
          <w:rtl w:val="0"/>
        </w:rPr>
        <w:t xml:space="preserve">.  Defaunation of tropical forests by hunting and other human activities thus threatens plant regeneration, and has the potential to shift plant species composition, and abundances of animal seed dispersers may shape tropical forest regeneration in secondary forests (</w:t>
      </w:r>
      <w:commentRangeStart w:id="202"/>
      <w:r w:rsidDel="00000000" w:rsidR="00000000" w:rsidRPr="00000000">
        <w:rPr>
          <w:rtl w:val="0"/>
        </w:rPr>
        <w:t xml:space="preserve">Wunderly 1997</w:t>
      </w:r>
      <w:commentRangeEnd w:id="202"/>
      <w:r w:rsidDel="00000000" w:rsidR="00000000" w:rsidRPr="00000000">
        <w:commentReference w:id="202"/>
      </w:r>
      <w:r w:rsidDel="00000000" w:rsidR="00000000" w:rsidRPr="00000000">
        <w:rPr>
          <w:rtl w:val="0"/>
        </w:rPr>
        <w:t xml:space="preserve">, </w:t>
      </w:r>
      <w:commentRangeStart w:id="203"/>
      <w:r w:rsidDel="00000000" w:rsidR="00000000" w:rsidRPr="00000000">
        <w:rPr>
          <w:rtl w:val="0"/>
        </w:rPr>
        <w:t xml:space="preserve">Estrada-Villegas et al. 2023</w:t>
      </w:r>
      <w:commentRangeEnd w:id="203"/>
      <w:r w:rsidDel="00000000" w:rsidR="00000000" w:rsidRPr="00000000">
        <w:commentReference w:id="203"/>
      </w:r>
      <w:r w:rsidDel="00000000" w:rsidR="00000000" w:rsidRPr="00000000">
        <w:rPr>
          <w:rtl w:val="0"/>
        </w:rPr>
        <w:t xml:space="preserve">).  Among sites in Panama, increased defaunation was associated with compositional shifts in the seedling layer including more abiotically dispersed species and more lianas (</w:t>
      </w:r>
      <w:commentRangeStart w:id="204"/>
      <w:r w:rsidDel="00000000" w:rsidR="00000000" w:rsidRPr="00000000">
        <w:rPr>
          <w:rtl w:val="0"/>
        </w:rPr>
        <w:t xml:space="preserve">Wright et al. 2007; Kurten et al. 2015</w:t>
      </w:r>
      <w:commentRangeEnd w:id="204"/>
      <w:r w:rsidDel="00000000" w:rsidR="00000000" w:rsidRPr="00000000">
        <w:commentReference w:id="204"/>
      </w:r>
      <w:r w:rsidDel="00000000" w:rsidR="00000000" w:rsidRPr="00000000">
        <w:rPr>
          <w:rtl w:val="0"/>
        </w:rPr>
        <w:t xml:space="preserve">).  Because plant species dispersed by large vertebrates tend to have larger seeds and higher wood densities, some have argued that defaunation will ultimate lead to a shift towards lower forest carbon stocks, although debate continues (</w:t>
      </w:r>
      <w:commentRangeStart w:id="205"/>
      <w:r w:rsidDel="00000000" w:rsidR="00000000" w:rsidRPr="00000000">
        <w:rPr>
          <w:rtl w:val="0"/>
        </w:rPr>
        <w:t xml:space="preserve">Brodie and Gibbs 2009; Jansen et al. 2010; Bello et al. 2015; Osturi et al. 2016; Peres et al. 2016; Bennett &amp; Robinson 2023</w:t>
      </w:r>
      <w:commentRangeEnd w:id="205"/>
      <w:r w:rsidDel="00000000" w:rsidR="00000000" w:rsidRPr="00000000">
        <w:commentReference w:id="205"/>
      </w:r>
      <w:r w:rsidDel="00000000" w:rsidR="00000000" w:rsidRPr="00000000">
        <w:rPr>
          <w:rtl w:val="0"/>
        </w:rPr>
        <w:t xml:space="preserve">).  In general, defaunation tends to increase the dominance of some plant species, and thus decrease plant diversity (</w:t>
      </w:r>
      <w:commentRangeStart w:id="206"/>
      <w:r w:rsidDel="00000000" w:rsidR="00000000" w:rsidRPr="00000000">
        <w:rPr>
          <w:rtl w:val="0"/>
        </w:rPr>
        <w:t xml:space="preserve">Kurten 2013</w:t>
      </w:r>
      <w:commentRangeEnd w:id="206"/>
      <w:r w:rsidDel="00000000" w:rsidR="00000000" w:rsidRPr="00000000">
        <w:commentReference w:id="206"/>
      </w:r>
      <w:r w:rsidDel="00000000" w:rsidR="00000000" w:rsidRPr="00000000">
        <w:rPr>
          <w:rtl w:val="0"/>
        </w:rPr>
        <w:t xml:space="preserve">).  Other changes in animal communities, whether due to anthropogenic pressures via hunting, habitat alteration and fragmentation, or changing climate, also have the potential to shift plant communities via these interactions.  [knowledge gap: we know that animals can matter, but we don’t know how much quantitatively and in what direction for forest carbon stocks and fluxes, for primary or regenerating forests]</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276" w:lineRule="auto"/>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207"/>
      <w:r w:rsidDel="00000000" w:rsidR="00000000" w:rsidRPr="00000000">
        <w:rPr>
          <w:rtl w:val="0"/>
        </w:rPr>
        <w:t xml:space="preserve">biological and functional diversity</w:t>
      </w:r>
      <w:commentRangeEnd w:id="207"/>
      <w:r w:rsidDel="00000000" w:rsidR="00000000" w:rsidRPr="00000000">
        <w:commentReference w:id="207"/>
      </w:r>
      <w:r w:rsidDel="00000000" w:rsidR="00000000" w:rsidRPr="00000000">
        <w:rPr>
          <w:rtl w:val="0"/>
        </w:rPr>
        <w:t xml:space="preserve">. Experimental studies have found that more diverse assemblages of plants are more productive and hold higher carbon stocks, albeit there are few such studies in tropical forests. Many findings on relationships between </w:t>
      </w:r>
      <w:commentRangeStart w:id="208"/>
      <w:r w:rsidDel="00000000" w:rsidR="00000000" w:rsidRPr="00000000">
        <w:rPr>
          <w:rtl w:val="0"/>
        </w:rPr>
        <w:t xml:space="preserve">biodiversity </w:t>
      </w:r>
      <w:commentRangeEnd w:id="208"/>
      <w:r w:rsidDel="00000000" w:rsidR="00000000" w:rsidRPr="00000000">
        <w:commentReference w:id="208"/>
      </w:r>
      <w:r w:rsidDel="00000000" w:rsidR="00000000" w:rsidRPr="00000000">
        <w:rPr>
          <w:rtl w:val="0"/>
        </w:rPr>
        <w:t xml:space="preserve">and ecosystem productivity and biomass so far stem from grassland experiments that have been established since the 1990s and consistently show positive effects of plant species richness on ecosystem productivity and stability (e.g. </w:t>
      </w:r>
      <w:commentRangeStart w:id="209"/>
      <w:r w:rsidDel="00000000" w:rsidR="00000000" w:rsidRPr="00000000">
        <w:rPr>
          <w:rtl w:val="0"/>
        </w:rPr>
        <w:t xml:space="preserve">Jochum et al. 2020</w:t>
      </w:r>
      <w:commentRangeEnd w:id="209"/>
      <w:r w:rsidDel="00000000" w:rsidR="00000000" w:rsidRPr="00000000">
        <w:commentReference w:id="209"/>
      </w:r>
      <w:r w:rsidDel="00000000" w:rsidR="00000000" w:rsidRPr="00000000">
        <w:rPr>
          <w:rtl w:val="0"/>
        </w:rPr>
        <w:t xml:space="preserve">; </w:t>
      </w:r>
      <w:commentRangeStart w:id="210"/>
      <w:r w:rsidDel="00000000" w:rsidR="00000000" w:rsidRPr="00000000">
        <w:rPr>
          <w:rtl w:val="0"/>
        </w:rPr>
        <w:t xml:space="preserve">Tilman, Isbell, and Cowles 2014</w:t>
      </w:r>
      <w:commentRangeEnd w:id="210"/>
      <w:r w:rsidDel="00000000" w:rsidR="00000000" w:rsidRPr="00000000">
        <w:commentReference w:id="210"/>
      </w:r>
      <w:r w:rsidDel="00000000" w:rsidR="00000000" w:rsidRPr="00000000">
        <w:rPr>
          <w:rtl w:val="0"/>
        </w:rPr>
        <w:t xml:space="preserve">; </w:t>
      </w:r>
      <w:commentRangeStart w:id="211"/>
      <w:r w:rsidDel="00000000" w:rsidR="00000000" w:rsidRPr="00000000">
        <w:rPr>
          <w:rtl w:val="0"/>
        </w:rPr>
        <w:t xml:space="preserve">Craven et al. 2018</w:t>
      </w:r>
      <w:commentRangeEnd w:id="211"/>
      <w:r w:rsidDel="00000000" w:rsidR="00000000" w:rsidRPr="00000000">
        <w:commentReference w:id="211"/>
      </w:r>
      <w:r w:rsidDel="00000000" w:rsidR="00000000" w:rsidRPr="00000000">
        <w:rPr>
          <w:rtl w:val="0"/>
        </w:rPr>
        <w:t xml:space="preserve">). </w:t>
      </w:r>
      <w:r w:rsidDel="00000000" w:rsidR="00000000" w:rsidRPr="00000000">
        <w:rPr>
          <w:highlight w:val="white"/>
          <w:rtl w:val="0"/>
        </w:rPr>
        <w:t xml:space="preserve">In a review of 258 studies of naturally assembled communities, van der Plas (</w:t>
      </w:r>
      <w:hyperlink r:id="rId13">
        <w:r w:rsidDel="00000000" w:rsidR="00000000" w:rsidRPr="00000000">
          <w:rPr>
            <w:color w:val="1155cc"/>
            <w:highlight w:val="white"/>
            <w:u w:val="single"/>
            <w:rtl w:val="0"/>
          </w:rPr>
          <w:t xml:space="preserve">2019</w:t>
        </w:r>
      </w:hyperlink>
      <w:r w:rsidDel="00000000" w:rsidR="00000000" w:rsidRPr="00000000">
        <w:rPr>
          <w:highlight w:val="white"/>
          <w:rtl w:val="0"/>
        </w:rPr>
        <w:t xml:space="preserve">) also found that, while most studies focused on the effects of taxonomic diversity, metrics of functional diversity were generally stronger predictors of ecosystem functioning. </w:t>
      </w:r>
      <w:r w:rsidDel="00000000" w:rsidR="00000000" w:rsidRPr="00000000">
        <w:rPr>
          <w:rtl w:val="0"/>
        </w:rPr>
        <w:t xml:space="preserve">There are several possible mechanisms for this phenomenon that need to be tested outside of experimental set-ups and in tropical forests.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212"/>
      <w:commentRangeStart w:id="213"/>
      <w:commentRangeStart w:id="214"/>
      <w:r w:rsidDel="00000000" w:rsidR="00000000" w:rsidRPr="00000000">
        <w:rPr>
          <w:rtl w:val="0"/>
        </w:rPr>
        <w:t xml:space="preserve">Williams et al. 2017</w:t>
      </w:r>
      <w:commentRangeEnd w:id="212"/>
      <w:r w:rsidDel="00000000" w:rsidR="00000000" w:rsidRPr="00000000">
        <w:commentReference w:id="212"/>
      </w:r>
      <w:commentRangeEnd w:id="213"/>
      <w:r w:rsidDel="00000000" w:rsidR="00000000" w:rsidRPr="00000000">
        <w:commentReference w:id="213"/>
      </w:r>
      <w:commentRangeEnd w:id="214"/>
      <w:r w:rsidDel="00000000" w:rsidR="00000000" w:rsidRPr="00000000">
        <w:commentReference w:id="214"/>
      </w:r>
      <w:r w:rsidDel="00000000" w:rsidR="00000000" w:rsidRPr="00000000">
        <w:rPr>
          <w:rtl w:val="0"/>
        </w:rPr>
        <w:t xml:space="preserve">). In parallel, more diverse species assemblages are more likely to contain the most productive species and trait combinations, which can increase overall functioning through selection (</w:t>
      </w:r>
      <w:commentRangeStart w:id="215"/>
      <w:r w:rsidDel="00000000" w:rsidR="00000000" w:rsidRPr="00000000">
        <w:rPr>
          <w:rtl w:val="0"/>
        </w:rPr>
        <w:t xml:space="preserve">Hooper et al. 2005</w:t>
      </w:r>
      <w:commentRangeEnd w:id="215"/>
      <w:r w:rsidDel="00000000" w:rsidR="00000000" w:rsidRPr="00000000">
        <w:commentReference w:id="215"/>
      </w:r>
      <w:r w:rsidDel="00000000" w:rsidR="00000000" w:rsidRPr="00000000">
        <w:rPr>
          <w:rtl w:val="0"/>
        </w:rPr>
        <w:t xml:space="preserve">)</w:t>
      </w:r>
      <w:ins w:author="Helene Muller-Landau" w:id="9"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r w:rsidDel="00000000" w:rsidR="00000000" w:rsidRPr="00000000">
        <w:rPr>
          <w:rtl w:val="0"/>
        </w:rPr>
        <w:t xml:space="preserve">insurance or portfolio </w:t>
      </w:r>
      <w:r w:rsidDel="00000000" w:rsidR="00000000" w:rsidRPr="00000000">
        <w:rPr>
          <w:rtl w:val="0"/>
        </w:rPr>
        <w:t xml:space="preserve">effect (</w:t>
      </w:r>
      <w:commentRangeStart w:id="216"/>
      <w:r w:rsidDel="00000000" w:rsidR="00000000" w:rsidRPr="00000000">
        <w:rPr>
          <w:rtl w:val="0"/>
        </w:rPr>
        <w:t xml:space="preserve">Silva Pedro, Rammer, and Seidl 2017</w:t>
      </w:r>
      <w:commentRangeEnd w:id="216"/>
      <w:r w:rsidDel="00000000" w:rsidR="00000000" w:rsidRPr="00000000">
        <w:commentReference w:id="216"/>
      </w:r>
      <w:r w:rsidDel="00000000" w:rsidR="00000000" w:rsidRPr="00000000">
        <w:rPr>
          <w:rtl w:val="0"/>
        </w:rPr>
        <w:t xml:space="preserve">).  </w:t>
      </w:r>
    </w:p>
    <w:p w:rsidR="00000000" w:rsidDel="00000000" w:rsidP="00000000" w:rsidRDefault="00000000" w:rsidRPr="00000000" w14:paraId="00000139">
      <w:pPr>
        <w:spacing w:line="276" w:lineRule="auto"/>
        <w:rPr/>
      </w:pPr>
      <w:r w:rsidDel="00000000" w:rsidR="00000000" w:rsidRPr="00000000">
        <w:rPr>
          <w:rtl w:val="0"/>
        </w:rPr>
      </w:r>
    </w:p>
    <w:p w:rsidR="00000000" w:rsidDel="00000000" w:rsidP="00000000" w:rsidRDefault="00000000" w:rsidRPr="00000000" w14:paraId="0000013A">
      <w:pPr>
        <w:spacing w:line="276" w:lineRule="auto"/>
        <w:rPr/>
      </w:pPr>
      <w:r w:rsidDel="00000000" w:rsidR="00000000" w:rsidRPr="00000000">
        <w:rPr>
          <w:rtl w:val="0"/>
        </w:rPr>
        <w:t xml:space="preserve">Understanding the influence of ecosystem diversity on ecosystem functioning, such as carbon sequestration and storage, is critical in the face of climate change, since it remains uncertain whether or not tropical forests will remain a carbon sink under future climate </w:t>
      </w:r>
      <w:r w:rsidDel="00000000" w:rsidR="00000000" w:rsidRPr="00000000">
        <w:rPr>
          <w:highlight w:val="white"/>
          <w:rtl w:val="0"/>
        </w:rPr>
        <w:t xml:space="preserve">(Arora et al., </w:t>
      </w:r>
      <w:r w:rsidDel="00000000" w:rsidR="00000000" w:rsidRPr="00000000">
        <w:rPr>
          <w:highlight w:val="white"/>
          <w:rtl w:val="0"/>
        </w:rPr>
        <w:t xml:space="preserve">2020</w:t>
      </w:r>
      <w:r w:rsidDel="00000000" w:rsidR="00000000" w:rsidRPr="00000000">
        <w:rPr>
          <w:highlight w:val="white"/>
          <w:rtl w:val="0"/>
        </w:rPr>
        <w:t xml:space="preserve">; Brienen et al., </w:t>
      </w:r>
      <w:r w:rsidDel="00000000" w:rsidR="00000000" w:rsidRPr="00000000">
        <w:rPr>
          <w:highlight w:val="white"/>
          <w:rtl w:val="0"/>
        </w:rPr>
        <w:t xml:space="preserve">2015</w:t>
      </w:r>
      <w:r w:rsidDel="00000000" w:rsidR="00000000" w:rsidRPr="00000000">
        <w:rPr>
          <w:highlight w:val="white"/>
          <w:rtl w:val="0"/>
        </w:rPr>
        <w:t xml:space="preserve">; Hubau et al., </w:t>
      </w:r>
      <w:r w:rsidDel="00000000" w:rsidR="00000000" w:rsidRPr="00000000">
        <w:rPr>
          <w:highlight w:val="white"/>
          <w:rtl w:val="0"/>
        </w:rPr>
        <w:t xml:space="preserve">2020</w:t>
      </w:r>
      <w:r w:rsidDel="00000000" w:rsidR="00000000" w:rsidRPr="00000000">
        <w:rPr>
          <w:highlight w:val="white"/>
          <w:rtl w:val="0"/>
        </w:rPr>
        <w:t xml:space="preserve">; Sabatini et al., </w:t>
      </w:r>
      <w:r w:rsidDel="00000000" w:rsidR="00000000" w:rsidRPr="00000000">
        <w:rPr>
          <w:highlight w:val="white"/>
          <w:rtl w:val="0"/>
        </w:rPr>
        <w:t xml:space="preserve">2019</w:t>
      </w:r>
      <w:r w:rsidDel="00000000" w:rsidR="00000000" w:rsidRPr="00000000">
        <w:rPr>
          <w:highlight w:val="white"/>
          <w:rtl w:val="0"/>
        </w:rPr>
        <w:t xml:space="preserve">)</w:t>
      </w:r>
      <w:r w:rsidDel="00000000" w:rsidR="00000000" w:rsidRPr="00000000">
        <w:rPr>
          <w:rtl w:val="0"/>
        </w:rPr>
        <w:t xml:space="preserve">. </w:t>
      </w:r>
      <w:commentRangeStart w:id="217"/>
      <w:commentRangeStart w:id="218"/>
      <w:r w:rsidDel="00000000" w:rsidR="00000000" w:rsidRPr="00000000">
        <w:rPr>
          <w:rtl w:val="0"/>
        </w:rPr>
        <w:t xml:space="preserve">High biodiversity could help mitigate negative effects of climate change through increased ecosystem stability and resilience (</w:t>
      </w:r>
      <w:commentRangeStart w:id="219"/>
      <w:r w:rsidDel="00000000" w:rsidR="00000000" w:rsidRPr="00000000">
        <w:rPr>
          <w:rtl w:val="0"/>
        </w:rPr>
        <w:t xml:space="preserve">Schmitt et al. 2020</w:t>
      </w:r>
      <w:commentRangeEnd w:id="219"/>
      <w:r w:rsidDel="00000000" w:rsidR="00000000" w:rsidRPr="00000000">
        <w:commentReference w:id="219"/>
      </w:r>
      <w:r w:rsidDel="00000000" w:rsidR="00000000" w:rsidRPr="00000000">
        <w:rPr>
          <w:rtl w:val="0"/>
        </w:rPr>
        <w:t xml:space="preserve">), but c</w:t>
      </w:r>
      <w:r w:rsidDel="00000000" w:rsidR="00000000" w:rsidRPr="00000000">
        <w:rPr>
          <w:rtl w:val="0"/>
        </w:rPr>
        <w:t xml:space="preserve">hanging climate regimes could also negatively impact levels of biodiversity that might feedback on climate through decreased carbon sequestration (</w:t>
      </w:r>
      <w:commentRangeStart w:id="220"/>
      <w:r w:rsidDel="00000000" w:rsidR="00000000" w:rsidRPr="00000000">
        <w:rPr>
          <w:rtl w:val="0"/>
        </w:rPr>
        <w:t xml:space="preserve">Thomas et al. 2004</w:t>
      </w:r>
      <w:commentRangeEnd w:id="220"/>
      <w:r w:rsidDel="00000000" w:rsidR="00000000" w:rsidRPr="00000000">
        <w:commentReference w:id="220"/>
      </w:r>
      <w:r w:rsidDel="00000000" w:rsidR="00000000" w:rsidRPr="00000000">
        <w:rPr>
          <w:rtl w:val="0"/>
        </w:rPr>
        <w:t xml:space="preserve">; </w:t>
      </w:r>
      <w:commentRangeStart w:id="221"/>
      <w:r w:rsidDel="00000000" w:rsidR="00000000" w:rsidRPr="00000000">
        <w:rPr>
          <w:rtl w:val="0"/>
        </w:rPr>
        <w:t xml:space="preserve">Cavanaugh et al. 2014</w:t>
      </w:r>
      <w:commentRangeEnd w:id="221"/>
      <w:r w:rsidDel="00000000" w:rsidR="00000000" w:rsidRPr="00000000">
        <w:commentReference w:id="221"/>
      </w:r>
      <w:r w:rsidDel="00000000" w:rsidR="00000000" w:rsidRPr="00000000">
        <w:rPr>
          <w:rtl w:val="0"/>
        </w:rPr>
        <w:t xml:space="preserve">). </w:t>
      </w:r>
      <w:commentRangeEnd w:id="217"/>
      <w:r w:rsidDel="00000000" w:rsidR="00000000" w:rsidRPr="00000000">
        <w:commentReference w:id="217"/>
      </w:r>
      <w:commentRangeEnd w:id="218"/>
      <w:r w:rsidDel="00000000" w:rsidR="00000000" w:rsidRPr="00000000">
        <w:commentReference w:id="218"/>
      </w:r>
      <w:r w:rsidDel="00000000" w:rsidR="00000000" w:rsidRPr="00000000">
        <w:rPr>
          <w:rtl w:val="0"/>
        </w:rPr>
        <w:t xml:space="preserve">Recent research also suggests that soil biodiversity plays an important role in the association between plant diversity and multiple ecosystem functions across biomes (</w:t>
      </w:r>
      <w:commentRangeStart w:id="222"/>
      <w:r w:rsidDel="00000000" w:rsidR="00000000" w:rsidRPr="00000000">
        <w:rPr>
          <w:rtl w:val="0"/>
        </w:rPr>
        <w:t xml:space="preserve">Delgado-Baquerizo et al. 2020</w:t>
      </w:r>
      <w:commentRangeEnd w:id="222"/>
      <w:r w:rsidDel="00000000" w:rsidR="00000000" w:rsidRPr="00000000">
        <w:commentReference w:id="222"/>
      </w:r>
      <w:r w:rsidDel="00000000" w:rsidR="00000000" w:rsidRPr="00000000">
        <w:rPr>
          <w:rtl w:val="0"/>
        </w:rPr>
        <w:t xml:space="preserve">; </w:t>
      </w:r>
      <w:commentRangeStart w:id="223"/>
      <w:r w:rsidDel="00000000" w:rsidR="00000000" w:rsidRPr="00000000">
        <w:rPr>
          <w:rtl w:val="0"/>
        </w:rPr>
        <w:t xml:space="preserve">van Ruijven et al. 2020</w:t>
      </w:r>
      <w:commentRangeEnd w:id="223"/>
      <w:r w:rsidDel="00000000" w:rsidR="00000000" w:rsidRPr="00000000">
        <w:commentReference w:id="223"/>
      </w:r>
      <w:r w:rsidDel="00000000" w:rsidR="00000000" w:rsidRPr="00000000">
        <w:rPr>
          <w:rtl w:val="0"/>
        </w:rPr>
        <w:t xml:space="preserve">), which might be critically impacted by climate change (</w:t>
      </w:r>
      <w:commentRangeStart w:id="224"/>
      <w:r w:rsidDel="00000000" w:rsidR="00000000" w:rsidRPr="00000000">
        <w:rPr>
          <w:rtl w:val="0"/>
        </w:rPr>
        <w:t xml:space="preserve">Jansson and Hofmockel 2020</w:t>
      </w:r>
      <w:commentRangeEnd w:id="224"/>
      <w:r w:rsidDel="00000000" w:rsidR="00000000" w:rsidRPr="00000000">
        <w:commentReference w:id="224"/>
      </w:r>
      <w:r w:rsidDel="00000000" w:rsidR="00000000" w:rsidRPr="00000000">
        <w:rPr>
          <w:rtl w:val="0"/>
        </w:rPr>
        <w:t xml:space="preserve">).</w:t>
      </w:r>
    </w:p>
    <w:p w:rsidR="00000000" w:rsidDel="00000000" w:rsidP="00000000" w:rsidRDefault="00000000" w:rsidRPr="00000000" w14:paraId="0000013B">
      <w:pPr>
        <w:spacing w:after="240" w:before="240" w:lineRule="auto"/>
        <w:ind w:firstLine="20"/>
        <w:rPr/>
      </w:pPr>
      <w:r w:rsidDel="00000000" w:rsidR="00000000" w:rsidRPr="00000000">
        <w:rPr>
          <w:rtl w:val="0"/>
        </w:rPr>
        <w:t xml:space="preserve">Additionally, l</w:t>
      </w:r>
      <w:r w:rsidDel="00000000" w:rsidR="00000000" w:rsidRPr="00000000">
        <w:rPr>
          <w:rtl w:val="0"/>
        </w:rPr>
        <w:t xml:space="preserve">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 and in association with stand-level variation in leaf phenology. Geographic and interannual variation in stand-level phenology can arise from both plastic responses of extant vegetation to climate variation and shifts in the relative abundance of phenological strategies. Leaf phenology depends not only on water availability, but also on light: many tropical trees, species, and stands “green up” at those times of year when they receive the most light, even if this higher light is accompanied by drier conditions. 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w:t>
      </w:r>
      <w:r w:rsidDel="00000000" w:rsidR="00000000" w:rsidRPr="00000000">
        <w:rPr>
          <w:rtl w:val="0"/>
        </w:rPr>
      </w:r>
    </w:p>
    <w:p w:rsidR="00000000" w:rsidDel="00000000" w:rsidP="00000000" w:rsidRDefault="00000000" w:rsidRPr="00000000" w14:paraId="0000013C">
      <w:pPr>
        <w:spacing w:line="276" w:lineRule="auto"/>
        <w:rPr>
          <w:ins w:author="Fabian Schneider" w:id="10" w:date="2024-09-10T21:19:45Z"/>
        </w:rPr>
      </w:pPr>
      <w:r w:rsidDel="00000000" w:rsidR="00000000" w:rsidRPr="00000000">
        <w:rPr>
          <w:rtl w:val="0"/>
        </w:rPr>
        <w:t xml:space="preserve">D</w:t>
      </w:r>
      <w:r w:rsidDel="00000000" w:rsidR="00000000" w:rsidRPr="00000000">
        <w:rPr>
          <w:rtl w:val="0"/>
        </w:rPr>
        <w:t xml:space="preserve">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225"/>
      <w:commentRangeStart w:id="226"/>
      <w:r w:rsidDel="00000000" w:rsidR="00000000" w:rsidRPr="00000000">
        <w:rPr>
          <w:rtl w:val="0"/>
        </w:rPr>
        <w:t xml:space="preserve">Corlett</w:t>
      </w:r>
      <w:commentRangeEnd w:id="225"/>
      <w:r w:rsidDel="00000000" w:rsidR="00000000" w:rsidRPr="00000000">
        <w:commentReference w:id="225"/>
      </w:r>
      <w:commentRangeEnd w:id="226"/>
      <w:r w:rsidDel="00000000" w:rsidR="00000000" w:rsidRPr="00000000">
        <w:commentReference w:id="226"/>
      </w:r>
      <w:r w:rsidDel="00000000" w:rsidR="00000000" w:rsidRPr="00000000">
        <w:rPr>
          <w:rtl w:val="0"/>
        </w:rPr>
        <w:t xml:space="preserve"> &amp; Primack 2006, Slik et al. 2018). This also leads to important differences in species diversity and composition (Raven et al. 2020). 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10" w:date="2024-09-10T21:19:45Z">
        <w:r w:rsidDel="00000000" w:rsidR="00000000" w:rsidRPr="00000000">
          <w:rPr>
            <w:rtl w:val="0"/>
          </w:rPr>
        </w:r>
      </w:ins>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27"/>
      <w:r w:rsidDel="00000000" w:rsidR="00000000" w:rsidRPr="00000000">
        <w:rPr>
          <w:rtl w:val="0"/>
        </w:rPr>
        <w:t xml:space="preserve">Cavendar-Bares et al., 2022</w:t>
      </w:r>
      <w:commentRangeEnd w:id="227"/>
      <w:r w:rsidDel="00000000" w:rsidR="00000000" w:rsidRPr="00000000">
        <w:commentReference w:id="227"/>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28"/>
      <w:r w:rsidDel="00000000" w:rsidR="00000000" w:rsidRPr="00000000">
        <w:rPr>
          <w:color w:val="000000"/>
          <w:sz w:val="22"/>
          <w:szCs w:val="22"/>
          <w:rtl w:val="0"/>
        </w:rPr>
        <w:t xml:space="preserve">Feret and Asner, 2011</w:t>
      </w:r>
      <w:commentRangeEnd w:id="228"/>
      <w:r w:rsidDel="00000000" w:rsidR="00000000" w:rsidRPr="00000000">
        <w:commentReference w:id="228"/>
      </w:r>
      <w:r w:rsidDel="00000000" w:rsidR="00000000" w:rsidRPr="00000000">
        <w:rPr>
          <w:color w:val="000000"/>
          <w:sz w:val="22"/>
          <w:szCs w:val="22"/>
          <w:rtl w:val="0"/>
        </w:rPr>
        <w:t xml:space="preserve">; </w:t>
      </w:r>
      <w:commentRangeStart w:id="229"/>
      <w:r w:rsidDel="00000000" w:rsidR="00000000" w:rsidRPr="00000000">
        <w:rPr>
          <w:color w:val="000000"/>
          <w:sz w:val="22"/>
          <w:szCs w:val="22"/>
          <w:rtl w:val="0"/>
        </w:rPr>
        <w:t xml:space="preserve">Asner et al., 2014</w:t>
      </w:r>
      <w:commentRangeEnd w:id="229"/>
      <w:r w:rsidDel="00000000" w:rsidR="00000000" w:rsidRPr="00000000">
        <w:commentReference w:id="229"/>
      </w:r>
      <w:r w:rsidDel="00000000" w:rsidR="00000000" w:rsidRPr="00000000">
        <w:rPr>
          <w:color w:val="000000"/>
          <w:sz w:val="22"/>
          <w:szCs w:val="22"/>
          <w:rtl w:val="0"/>
        </w:rPr>
        <w:t xml:space="preserve"> ;</w:t>
      </w:r>
      <w:commentRangeStart w:id="230"/>
      <w:r w:rsidDel="00000000" w:rsidR="00000000" w:rsidRPr="00000000">
        <w:rPr>
          <w:color w:val="000000"/>
          <w:sz w:val="22"/>
          <w:szCs w:val="22"/>
          <w:rtl w:val="0"/>
        </w:rPr>
        <w:t xml:space="preserve"> Asner et al., 2017</w:t>
      </w:r>
      <w:commentRangeEnd w:id="230"/>
      <w:r w:rsidDel="00000000" w:rsidR="00000000" w:rsidRPr="00000000">
        <w:commentReference w:id="230"/>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31"/>
      <w:commentRangeStart w:id="232"/>
      <w:commentRangeStart w:id="233"/>
      <w:r w:rsidDel="00000000" w:rsidR="00000000" w:rsidRPr="00000000">
        <w:rPr>
          <w:color w:val="000000"/>
          <w:sz w:val="22"/>
          <w:szCs w:val="22"/>
          <w:rtl w:val="0"/>
        </w:rPr>
        <w:t xml:space="preserve">Valencia et al., 1994</w:t>
      </w:r>
      <w:commentRangeEnd w:id="231"/>
      <w:r w:rsidDel="00000000" w:rsidR="00000000" w:rsidRPr="00000000">
        <w:commentReference w:id="231"/>
      </w:r>
      <w:r w:rsidDel="00000000" w:rsidR="00000000" w:rsidRPr="00000000">
        <w:rPr>
          <w:color w:val="000000"/>
          <w:sz w:val="22"/>
          <w:szCs w:val="22"/>
          <w:rtl w:val="0"/>
        </w:rPr>
        <w:t xml:space="preserve">)</w:t>
      </w:r>
      <w:commentRangeEnd w:id="232"/>
      <w:r w:rsidDel="00000000" w:rsidR="00000000" w:rsidRPr="00000000">
        <w:commentReference w:id="232"/>
      </w:r>
      <w:commentRangeEnd w:id="233"/>
      <w:r w:rsidDel="00000000" w:rsidR="00000000" w:rsidRPr="00000000">
        <w:commentReference w:id="233"/>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34"/>
      <w:r w:rsidDel="00000000" w:rsidR="00000000" w:rsidRPr="00000000">
        <w:rPr>
          <w:rtl w:val="0"/>
        </w:rPr>
        <w:t xml:space="preserve">Asner</w:t>
      </w:r>
      <w:commentRangeEnd w:id="234"/>
      <w:r w:rsidDel="00000000" w:rsidR="00000000" w:rsidRPr="00000000">
        <w:commentReference w:id="234"/>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35"/>
      <w:commentRangeStart w:id="236"/>
      <w:r w:rsidDel="00000000" w:rsidR="00000000" w:rsidRPr="00000000">
        <w:rPr>
          <w:rtl w:val="0"/>
        </w:rPr>
        <w:t xml:space="preserve">Decuyper</w:t>
      </w:r>
      <w:commentRangeEnd w:id="235"/>
      <w:r w:rsidDel="00000000" w:rsidR="00000000" w:rsidRPr="00000000">
        <w:commentReference w:id="235"/>
      </w:r>
      <w:commentRangeEnd w:id="236"/>
      <w:r w:rsidDel="00000000" w:rsidR="00000000" w:rsidRPr="00000000">
        <w:commentReference w:id="236"/>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37"/>
      <w:r w:rsidDel="00000000" w:rsidR="00000000" w:rsidRPr="00000000">
        <w:rPr>
          <w:rtl w:val="0"/>
        </w:rPr>
        <w:t xml:space="preserve">Coverdale and Davies, 2023</w:t>
      </w:r>
      <w:commentRangeEnd w:id="237"/>
      <w:r w:rsidDel="00000000" w:rsidR="00000000" w:rsidRPr="00000000">
        <w:commentReference w:id="237"/>
      </w:r>
      <w:r w:rsidDel="00000000" w:rsidR="00000000" w:rsidRPr="00000000">
        <w:rPr>
          <w:rtl w:val="0"/>
        </w:rPr>
        <w:t xml:space="preserve">). More complex forests often support higher plant species diversity due to architectural diversity among species (</w:t>
      </w:r>
      <w:commentRangeStart w:id="238"/>
      <w:r w:rsidDel="00000000" w:rsidR="00000000" w:rsidRPr="00000000">
        <w:rPr>
          <w:rtl w:val="0"/>
        </w:rPr>
        <w:t xml:space="preserve">Kent</w:t>
      </w:r>
      <w:commentRangeEnd w:id="238"/>
      <w:r w:rsidDel="00000000" w:rsidR="00000000" w:rsidRPr="00000000">
        <w:commentReference w:id="238"/>
      </w:r>
      <w:r w:rsidDel="00000000" w:rsidR="00000000" w:rsidRPr="00000000">
        <w:rPr>
          <w:rtl w:val="0"/>
        </w:rPr>
        <w:t xml:space="preserve"> et al., 2015; </w:t>
      </w:r>
      <w:commentRangeStart w:id="239"/>
      <w:r w:rsidDel="00000000" w:rsidR="00000000" w:rsidRPr="00000000">
        <w:rPr>
          <w:rtl w:val="0"/>
        </w:rPr>
        <w:t xml:space="preserve">Milodowski </w:t>
      </w:r>
      <w:commentRangeEnd w:id="239"/>
      <w:r w:rsidDel="00000000" w:rsidR="00000000" w:rsidRPr="00000000">
        <w:commentReference w:id="239"/>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1">
      <w:pPr>
        <w:spacing w:after="240" w:before="240" w:lineRule="auto"/>
        <w:ind w:left="0" w:firstLine="0"/>
        <w:rPr/>
      </w:pPr>
      <w:r w:rsidDel="00000000" w:rsidR="00000000" w:rsidRPr="00000000">
        <w:rPr>
          <w:rtl w:val="0"/>
        </w:rPr>
        <w:t xml:space="preserve">Tropical forest leaf phenology can be quantified with field observations of focal trees, litter traps, phenocams, drone-based or airborne imaging, and satellite remote sensing.  Satellite remote sensing has greatly expanded the geographic area for which tropical forest phenology data are available, enabling mapping of stand-level phenology over large areas, and analyses of its relationship with climate. However, high cloud cover and sensor artifacts complicate satellite-based studies of tropical forest phenology, which also mainly provide information on overstory phenology.  Further, information on the divergent leaf phenological responses of individual species and functional types can thus far be gleaned only from ground-based or near-surface observations, which alone can be linked to individual plants of known identity.  </w:t>
      </w:r>
    </w:p>
    <w:p w:rsidR="00000000" w:rsidDel="00000000" w:rsidP="00000000" w:rsidRDefault="00000000" w:rsidRPr="00000000" w14:paraId="00000142">
      <w:pPr>
        <w:pStyle w:val="Heading3"/>
        <w:rPr/>
      </w:pPr>
      <w:bookmarkStart w:colFirst="0" w:colLast="0" w:name="_stmvw8hd42mo" w:id="13"/>
      <w:bookmarkEnd w:id="13"/>
      <w:r w:rsidDel="00000000" w:rsidR="00000000" w:rsidRPr="00000000">
        <w:rPr>
          <w:rtl w:val="0"/>
        </w:rPr>
        <w:t xml:space="preserve">2.3 </w:t>
      </w:r>
      <w:commentRangeStart w:id="240"/>
      <w:commentRangeStart w:id="241"/>
      <w:commentRangeStart w:id="242"/>
      <w:commentRangeStart w:id="243"/>
      <w:commentRangeStart w:id="244"/>
      <w:r w:rsidDel="00000000" w:rsidR="00000000" w:rsidRPr="00000000">
        <w:rPr>
          <w:rtl w:val="0"/>
        </w:rPr>
        <w:t xml:space="preserve">Climate</w:t>
      </w:r>
      <w:commentRangeEnd w:id="240"/>
      <w:r w:rsidDel="00000000" w:rsidR="00000000" w:rsidRPr="00000000">
        <w:commentReference w:id="240"/>
      </w:r>
      <w:commentRangeEnd w:id="241"/>
      <w:r w:rsidDel="00000000" w:rsidR="00000000" w:rsidRPr="00000000">
        <w:commentReference w:id="241"/>
      </w:r>
      <w:commentRangeEnd w:id="242"/>
      <w:r w:rsidDel="00000000" w:rsidR="00000000" w:rsidRPr="00000000">
        <w:commentReference w:id="242"/>
      </w:r>
      <w:commentRangeEnd w:id="243"/>
      <w:r w:rsidDel="00000000" w:rsidR="00000000" w:rsidRPr="00000000">
        <w:commentReference w:id="243"/>
      </w:r>
      <w:commentRangeEnd w:id="244"/>
      <w:r w:rsidDel="00000000" w:rsidR="00000000" w:rsidRPr="00000000">
        <w:commentReference w:id="244"/>
      </w:r>
      <w:r w:rsidDel="00000000" w:rsidR="00000000" w:rsidRPr="00000000">
        <w:rPr>
          <w:rtl w:val="0"/>
        </w:rPr>
        <w:t xml:space="preserve"> Interactions and Feedbacks</w:t>
      </w:r>
    </w:p>
    <w:p w:rsidR="00000000" w:rsidDel="00000000" w:rsidP="00000000" w:rsidRDefault="00000000" w:rsidRPr="00000000" w14:paraId="00000143">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spacing w:line="276" w:lineRule="auto"/>
        <w:rPr/>
      </w:pPr>
      <w:commentRangeStart w:id="245"/>
      <w:r w:rsidDel="00000000" w:rsidR="00000000" w:rsidRPr="00000000">
        <w:rPr>
          <w:rtl w:val="0"/>
        </w:rPr>
        <w:t xml:space="preserve">Changes to water, temperature, and energy cycling can induce large variability in tropical forest carbon cycling</w:t>
      </w:r>
      <w:commentRangeEnd w:id="245"/>
      <w:r w:rsidDel="00000000" w:rsidR="00000000" w:rsidRPr="00000000">
        <w:commentReference w:id="245"/>
      </w:r>
      <w:r w:rsidDel="00000000" w:rsidR="00000000" w:rsidRPr="00000000">
        <w:rPr>
          <w:rtl w:val="0"/>
        </w:rPr>
        <w:t xml:space="preserve">, with large heterogeneity in this response both within and between tropical rainforests (e.g., </w:t>
      </w:r>
      <w:commentRangeStart w:id="246"/>
      <w:r w:rsidDel="00000000" w:rsidR="00000000" w:rsidRPr="00000000">
        <w:rPr>
          <w:rtl w:val="0"/>
        </w:rPr>
        <w:t xml:space="preserve">Liu et al., 2017</w:t>
      </w:r>
      <w:commentRangeEnd w:id="246"/>
      <w:r w:rsidDel="00000000" w:rsidR="00000000" w:rsidRPr="00000000">
        <w:commentReference w:id="246"/>
      </w:r>
      <w:r w:rsidDel="00000000" w:rsidR="00000000" w:rsidRPr="00000000">
        <w:rPr>
          <w:rtl w:val="0"/>
        </w:rPr>
        <w:t xml:space="preserve">, </w:t>
      </w:r>
      <w:commentRangeStart w:id="247"/>
      <w:r w:rsidDel="00000000" w:rsidR="00000000" w:rsidRPr="00000000">
        <w:rPr>
          <w:rtl w:val="0"/>
        </w:rPr>
        <w:t xml:space="preserve">Staal et al., 2023</w:t>
      </w:r>
      <w:commentRangeEnd w:id="247"/>
      <w:r w:rsidDel="00000000" w:rsidR="00000000" w:rsidRPr="00000000">
        <w:commentReference w:id="247"/>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4">
        <w:r w:rsidDel="00000000" w:rsidR="00000000" w:rsidRPr="00000000">
          <w:rPr>
            <w:rtl w:val="0"/>
          </w:rPr>
          <w:t xml:space="preserve">(</w:t>
        </w:r>
      </w:hyperlink>
      <w:commentRangeStart w:id="248"/>
      <w:hyperlink r:id="rId15">
        <w:r w:rsidDel="00000000" w:rsidR="00000000" w:rsidRPr="00000000">
          <w:rPr>
            <w:rtl w:val="0"/>
          </w:rPr>
          <w:t xml:space="preserve">Bonan, 2008</w:t>
        </w:r>
      </w:hyperlink>
      <w:commentRangeEnd w:id="248"/>
      <w:r w:rsidDel="00000000" w:rsidR="00000000" w:rsidRPr="00000000">
        <w:commentReference w:id="248"/>
      </w:r>
      <w:hyperlink r:id="rId16">
        <w:r w:rsidDel="00000000" w:rsidR="00000000" w:rsidRPr="00000000">
          <w:rPr>
            <w:rtl w:val="0"/>
          </w:rPr>
          <w:t xml:space="preserve">; </w:t>
        </w:r>
      </w:hyperlink>
      <w:commentRangeStart w:id="249"/>
      <w:hyperlink r:id="rId17">
        <w:r w:rsidDel="00000000" w:rsidR="00000000" w:rsidRPr="00000000">
          <w:rPr>
            <w:rtl w:val="0"/>
          </w:rPr>
          <w:t xml:space="preserve">Chen et al., 2020</w:t>
        </w:r>
      </w:hyperlink>
      <w:commentRangeEnd w:id="249"/>
      <w:r w:rsidDel="00000000" w:rsidR="00000000" w:rsidRPr="00000000">
        <w:commentReference w:id="249"/>
      </w:r>
      <w:hyperlink r:id="rId18">
        <w:r w:rsidDel="00000000" w:rsidR="00000000" w:rsidRPr="00000000">
          <w:rPr>
            <w:rtl w:val="0"/>
          </w:rPr>
          <w:t xml:space="preserve">; </w:t>
        </w:r>
      </w:hyperlink>
      <w:commentRangeStart w:id="250"/>
      <w:hyperlink r:id="rId19">
        <w:r w:rsidDel="00000000" w:rsidR="00000000" w:rsidRPr="00000000">
          <w:rPr>
            <w:rtl w:val="0"/>
          </w:rPr>
          <w:t xml:space="preserve">Lee et al., 2011</w:t>
        </w:r>
      </w:hyperlink>
      <w:commentRangeEnd w:id="250"/>
      <w:r w:rsidDel="00000000" w:rsidR="00000000" w:rsidRPr="00000000">
        <w:commentReference w:id="250"/>
      </w:r>
      <w:hyperlink r:id="rId20">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1">
        <w:r w:rsidDel="00000000" w:rsidR="00000000" w:rsidRPr="00000000">
          <w:rPr>
            <w:rtl w:val="0"/>
          </w:rPr>
          <w:t xml:space="preserve">(</w:t>
        </w:r>
      </w:hyperlink>
      <w:commentRangeStart w:id="251"/>
      <w:hyperlink r:id="rId22">
        <w:r w:rsidDel="00000000" w:rsidR="00000000" w:rsidRPr="00000000">
          <w:rPr>
            <w:rtl w:val="0"/>
          </w:rPr>
          <w:t xml:space="preserve">Fan et al., 2017</w:t>
        </w:r>
      </w:hyperlink>
      <w:commentRangeEnd w:id="251"/>
      <w:r w:rsidDel="00000000" w:rsidR="00000000" w:rsidRPr="00000000">
        <w:commentReference w:id="251"/>
      </w:r>
      <w:hyperlink r:id="rId23">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4">
        <w:r w:rsidDel="00000000" w:rsidR="00000000" w:rsidRPr="00000000">
          <w:rPr>
            <w:rtl w:val="0"/>
          </w:rPr>
          <w:t xml:space="preserve">(</w:t>
        </w:r>
      </w:hyperlink>
      <w:commentRangeStart w:id="252"/>
      <w:hyperlink r:id="rId25">
        <w:r w:rsidDel="00000000" w:rsidR="00000000" w:rsidRPr="00000000">
          <w:rPr>
            <w:rtl w:val="0"/>
          </w:rPr>
          <w:t xml:space="preserve">Seneviratne et al., 2010</w:t>
        </w:r>
      </w:hyperlink>
      <w:commentRangeEnd w:id="252"/>
      <w:r w:rsidDel="00000000" w:rsidR="00000000" w:rsidRPr="00000000">
        <w:commentReference w:id="252"/>
      </w:r>
      <w:hyperlink r:id="rId26">
        <w:r w:rsidDel="00000000" w:rsidR="00000000" w:rsidRPr="00000000">
          <w:rPr>
            <w:rtl w:val="0"/>
          </w:rPr>
          <w:t xml:space="preserve">; </w:t>
        </w:r>
      </w:hyperlink>
      <w:commentRangeStart w:id="253"/>
      <w:hyperlink r:id="rId27">
        <w:r w:rsidDel="00000000" w:rsidR="00000000" w:rsidRPr="00000000">
          <w:rPr>
            <w:rtl w:val="0"/>
          </w:rPr>
          <w:t xml:space="preserve">Zhou et al., 2021</w:t>
        </w:r>
      </w:hyperlink>
      <w:commentRangeEnd w:id="253"/>
      <w:r w:rsidDel="00000000" w:rsidR="00000000" w:rsidRPr="00000000">
        <w:commentReference w:id="253"/>
      </w:r>
      <w:hyperlink r:id="rId28">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29">
        <w:r w:rsidDel="00000000" w:rsidR="00000000" w:rsidRPr="00000000">
          <w:rPr>
            <w:rtl w:val="0"/>
          </w:rPr>
          <w:t xml:space="preserve">(</w:t>
        </w:r>
      </w:hyperlink>
      <w:commentRangeStart w:id="254"/>
      <w:hyperlink r:id="rId30">
        <w:r w:rsidDel="00000000" w:rsidR="00000000" w:rsidRPr="00000000">
          <w:rPr>
            <w:rtl w:val="0"/>
          </w:rPr>
          <w:t xml:space="preserve">Devaraju et al., 2018</w:t>
        </w:r>
      </w:hyperlink>
      <w:commentRangeEnd w:id="254"/>
      <w:r w:rsidDel="00000000" w:rsidR="00000000" w:rsidRPr="00000000">
        <w:commentReference w:id="254"/>
      </w:r>
      <w:hyperlink r:id="rId31">
        <w:r w:rsidDel="00000000" w:rsidR="00000000" w:rsidRPr="00000000">
          <w:rPr>
            <w:rtl w:val="0"/>
          </w:rPr>
          <w:t xml:space="preserve">; </w:t>
        </w:r>
      </w:hyperlink>
      <w:commentRangeStart w:id="255"/>
      <w:hyperlink r:id="rId32">
        <w:r w:rsidDel="00000000" w:rsidR="00000000" w:rsidRPr="00000000">
          <w:rPr>
            <w:rtl w:val="0"/>
          </w:rPr>
          <w:t xml:space="preserve">Li et al., 2015</w:t>
        </w:r>
      </w:hyperlink>
      <w:commentRangeEnd w:id="255"/>
      <w:r w:rsidDel="00000000" w:rsidR="00000000" w:rsidRPr="00000000">
        <w:commentReference w:id="255"/>
      </w:r>
      <w:hyperlink r:id="rId33">
        <w:r w:rsidDel="00000000" w:rsidR="00000000" w:rsidRPr="00000000">
          <w:rPr>
            <w:rtl w:val="0"/>
          </w:rPr>
          <w:t xml:space="preserve">)</w:t>
        </w:r>
      </w:hyperlink>
      <w:r w:rsidDel="00000000" w:rsidR="00000000" w:rsidRPr="00000000">
        <w:rPr>
          <w:rtl w:val="0"/>
        </w:rPr>
        <w:t xml:space="preserve">, with the magnitude of this effect </w:t>
      </w:r>
      <w:commentRangeStart w:id="256"/>
      <w:r w:rsidDel="00000000" w:rsidR="00000000" w:rsidRPr="00000000">
        <w:rPr>
          <w:rtl w:val="0"/>
        </w:rPr>
        <w:t xml:space="preserve">constrained by the forest cover fraction</w:t>
      </w:r>
      <w:commentRangeEnd w:id="256"/>
      <w:r w:rsidDel="00000000" w:rsidR="00000000" w:rsidRPr="00000000">
        <w:commentReference w:id="256"/>
      </w:r>
      <w:r w:rsidDel="00000000" w:rsidR="00000000" w:rsidRPr="00000000">
        <w:rPr>
          <w:rtl w:val="0"/>
        </w:rPr>
        <w:t xml:space="preserve"> </w:t>
      </w:r>
      <w:hyperlink r:id="rId34">
        <w:r w:rsidDel="00000000" w:rsidR="00000000" w:rsidRPr="00000000">
          <w:rPr>
            <w:rtl w:val="0"/>
          </w:rPr>
          <w:t xml:space="preserve">(</w:t>
        </w:r>
      </w:hyperlink>
      <w:commentRangeStart w:id="257"/>
      <w:hyperlink r:id="rId35">
        <w:r w:rsidDel="00000000" w:rsidR="00000000" w:rsidRPr="00000000">
          <w:rPr>
            <w:rtl w:val="0"/>
          </w:rPr>
          <w:t xml:space="preserve">Alkama &amp; Cescatti, 2016</w:t>
        </w:r>
      </w:hyperlink>
      <w:commentRangeEnd w:id="257"/>
      <w:r w:rsidDel="00000000" w:rsidR="00000000" w:rsidRPr="00000000">
        <w:commentReference w:id="257"/>
      </w:r>
      <w:hyperlink r:id="rId36">
        <w:r w:rsidDel="00000000" w:rsidR="00000000" w:rsidRPr="00000000">
          <w:rPr>
            <w:rtl w:val="0"/>
          </w:rPr>
          <w:t xml:space="preserve">)</w:t>
        </w:r>
      </w:hyperlink>
      <w:r w:rsidDel="00000000" w:rsidR="00000000" w:rsidRPr="00000000">
        <w:rPr>
          <w:rtl w:val="0"/>
        </w:rPr>
        <w:t xml:space="preserve">, and may </w:t>
      </w:r>
      <w:commentRangeStart w:id="258"/>
      <w:r w:rsidDel="00000000" w:rsidR="00000000" w:rsidRPr="00000000">
        <w:rPr>
          <w:rtl w:val="0"/>
        </w:rPr>
        <w:t xml:space="preserve">exert asymmetry </w:t>
      </w:r>
      <w:commentRangeEnd w:id="258"/>
      <w:r w:rsidDel="00000000" w:rsidR="00000000" w:rsidRPr="00000000">
        <w:commentReference w:id="258"/>
      </w:r>
      <w:r w:rsidDel="00000000" w:rsidR="00000000" w:rsidRPr="00000000">
        <w:rPr>
          <w:rtl w:val="0"/>
        </w:rPr>
        <w:t xml:space="preserve">in response to forest cover gain and loss </w:t>
      </w:r>
      <w:hyperlink r:id="rId37">
        <w:r w:rsidDel="00000000" w:rsidR="00000000" w:rsidRPr="00000000">
          <w:rPr>
            <w:rtl w:val="0"/>
          </w:rPr>
          <w:t xml:space="preserve">(</w:t>
        </w:r>
      </w:hyperlink>
      <w:commentRangeStart w:id="259"/>
      <w:hyperlink r:id="rId38">
        <w:r w:rsidDel="00000000" w:rsidR="00000000" w:rsidRPr="00000000">
          <w:rPr>
            <w:rtl w:val="0"/>
          </w:rPr>
          <w:t xml:space="preserve">Su et al., 2023</w:t>
        </w:r>
      </w:hyperlink>
      <w:commentRangeEnd w:id="259"/>
      <w:r w:rsidDel="00000000" w:rsidR="00000000" w:rsidRPr="00000000">
        <w:commentReference w:id="259"/>
      </w:r>
      <w:hyperlink r:id="rId39">
        <w:r w:rsidDel="00000000" w:rsidR="00000000" w:rsidRPr="00000000">
          <w:rPr>
            <w:rtl w:val="0"/>
          </w:rPr>
          <w:t xml:space="preserve">; </w:t>
        </w:r>
      </w:hyperlink>
      <w:commentRangeStart w:id="260"/>
      <w:hyperlink r:id="rId40">
        <w:r w:rsidDel="00000000" w:rsidR="00000000" w:rsidRPr="00000000">
          <w:rPr>
            <w:rtl w:val="0"/>
          </w:rPr>
          <w:t xml:space="preserve">Zhang et al., 2024</w:t>
        </w:r>
      </w:hyperlink>
      <w:commentRangeEnd w:id="260"/>
      <w:r w:rsidDel="00000000" w:rsidR="00000000" w:rsidRPr="00000000">
        <w:commentReference w:id="260"/>
      </w:r>
      <w:hyperlink r:id="rId41">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11" w:date="2024-09-09T02:06:50Z">
        <w:r w:rsidDel="00000000" w:rsidR="00000000" w:rsidRPr="00000000">
          <w:rPr>
            <w:rtl w:val="0"/>
          </w:rPr>
          <w:t xml:space="preserve">s</w:t>
        </w:r>
      </w:ins>
      <w:r w:rsidDel="00000000" w:rsidR="00000000" w:rsidRPr="00000000">
        <w:rPr>
          <w:rtl w:val="0"/>
        </w:rPr>
        <w:t xml:space="preserve">ts cycle carbon </w:t>
      </w:r>
      <w:hyperlink r:id="rId42">
        <w:r w:rsidDel="00000000" w:rsidR="00000000" w:rsidRPr="00000000">
          <w:rPr>
            <w:rtl w:val="0"/>
          </w:rPr>
          <w:t xml:space="preserve">(</w:t>
        </w:r>
      </w:hyperlink>
      <w:commentRangeStart w:id="261"/>
      <w:hyperlink r:id="rId43">
        <w:r w:rsidDel="00000000" w:rsidR="00000000" w:rsidRPr="00000000">
          <w:rPr>
            <w:rtl w:val="0"/>
          </w:rPr>
          <w:t xml:space="preserve">Choury et al., 2022</w:t>
        </w:r>
      </w:hyperlink>
      <w:commentRangeEnd w:id="261"/>
      <w:r w:rsidDel="00000000" w:rsidR="00000000" w:rsidRPr="00000000">
        <w:commentReference w:id="261"/>
      </w:r>
      <w:hyperlink r:id="rId44">
        <w:r w:rsidDel="00000000" w:rsidR="00000000" w:rsidRPr="00000000">
          <w:rPr>
            <w:rtl w:val="0"/>
          </w:rPr>
          <w:t xml:space="preserve">; </w:t>
        </w:r>
      </w:hyperlink>
      <w:commentRangeStart w:id="262"/>
      <w:hyperlink r:id="rId45">
        <w:r w:rsidDel="00000000" w:rsidR="00000000" w:rsidRPr="00000000">
          <w:rPr>
            <w:rtl w:val="0"/>
          </w:rPr>
          <w:t xml:space="preserve">Das et al., 2023</w:t>
        </w:r>
      </w:hyperlink>
      <w:commentRangeEnd w:id="262"/>
      <w:r w:rsidDel="00000000" w:rsidR="00000000" w:rsidRPr="00000000">
        <w:commentReference w:id="262"/>
      </w:r>
      <w:hyperlink r:id="rId46">
        <w:r w:rsidDel="00000000" w:rsidR="00000000" w:rsidRPr="00000000">
          <w:rPr>
            <w:rtl w:val="0"/>
          </w:rPr>
          <w:t xml:space="preserve">; </w:t>
        </w:r>
      </w:hyperlink>
      <w:commentRangeStart w:id="263"/>
      <w:hyperlink r:id="rId47">
        <w:r w:rsidDel="00000000" w:rsidR="00000000" w:rsidRPr="00000000">
          <w:rPr>
            <w:rtl w:val="0"/>
          </w:rPr>
          <w:t xml:space="preserve">Liu et al., 2017</w:t>
        </w:r>
      </w:hyperlink>
      <w:commentRangeEnd w:id="263"/>
      <w:r w:rsidDel="00000000" w:rsidR="00000000" w:rsidRPr="00000000">
        <w:commentReference w:id="263"/>
      </w:r>
      <w:hyperlink r:id="rId48">
        <w:r w:rsidDel="00000000" w:rsidR="00000000" w:rsidRPr="00000000">
          <w:rPr>
            <w:rtl w:val="0"/>
          </w:rPr>
          <w:t xml:space="preserve">; </w:t>
        </w:r>
      </w:hyperlink>
      <w:commentRangeStart w:id="264"/>
      <w:hyperlink r:id="rId49">
        <w:r w:rsidDel="00000000" w:rsidR="00000000" w:rsidRPr="00000000">
          <w:rPr>
            <w:rtl w:val="0"/>
          </w:rPr>
          <w:t xml:space="preserve">Lloyd et al., 2023</w:t>
        </w:r>
      </w:hyperlink>
      <w:commentRangeEnd w:id="264"/>
      <w:r w:rsidDel="00000000" w:rsidR="00000000" w:rsidRPr="00000000">
        <w:commentReference w:id="264"/>
      </w:r>
      <w:hyperlink r:id="rId50">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1">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2">
        <w:r w:rsidDel="00000000" w:rsidR="00000000" w:rsidRPr="00000000">
          <w:rPr>
            <w:color w:val="1155cc"/>
            <w:u w:val="single"/>
            <w:rtl w:val="0"/>
          </w:rPr>
          <w:t xml:space="preserve">Costa et al., 2003</w:t>
        </w:r>
      </w:hyperlink>
      <w:r w:rsidDel="00000000" w:rsidR="00000000" w:rsidRPr="00000000">
        <w:rPr>
          <w:rtl w:val="0"/>
        </w:rPr>
        <w:t xml:space="preserve">, </w:t>
      </w:r>
      <w:hyperlink r:id="rId53">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46">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65"/>
      <w:r w:rsidDel="00000000" w:rsidR="00000000" w:rsidRPr="00000000">
        <w:rPr>
          <w:rtl w:val="0"/>
        </w:rPr>
        <w:t xml:space="preserve">ropical forest atmospheric emissions can alter the vertical profile of the atmosphere,</w:t>
      </w:r>
      <w:commentRangeEnd w:id="265"/>
      <w:r w:rsidDel="00000000" w:rsidR="00000000" w:rsidRPr="00000000">
        <w:commentReference w:id="265"/>
      </w:r>
      <w:r w:rsidDel="00000000" w:rsidR="00000000" w:rsidRPr="00000000">
        <w:rPr>
          <w:rtl w:val="0"/>
        </w:rPr>
        <w:t xml:space="preserve"> and in turn, feedback to tropical convection and rainfall on diurnal to decadal time scales </w:t>
      </w:r>
      <w:hyperlink r:id="rId54">
        <w:r w:rsidDel="00000000" w:rsidR="00000000" w:rsidRPr="00000000">
          <w:rPr>
            <w:rtl w:val="0"/>
          </w:rPr>
          <w:t xml:space="preserve">(</w:t>
        </w:r>
      </w:hyperlink>
      <w:hyperlink r:id="rId55">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6">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66"/>
      <w:r w:rsidDel="00000000" w:rsidR="00000000" w:rsidRPr="00000000">
        <w:rPr>
          <w:rtl w:val="0"/>
        </w:rPr>
        <w:t xml:space="preserve">Tropical forest moisture recycling influences the onset and timing of their own rainy seasons </w:t>
      </w:r>
      <w:commentRangeEnd w:id="266"/>
      <w:r w:rsidDel="00000000" w:rsidR="00000000" w:rsidRPr="00000000">
        <w:commentReference w:id="266"/>
      </w:r>
      <w:r w:rsidDel="00000000" w:rsidR="00000000" w:rsidRPr="00000000">
        <w:rPr>
          <w:rtl w:val="0"/>
        </w:rPr>
        <w:t xml:space="preserve">and provides large proportions of atmospheric moisture for rainfall locally and regions downwind (</w:t>
      </w:r>
      <w:hyperlink r:id="rId57">
        <w:r w:rsidDel="00000000" w:rsidR="00000000" w:rsidRPr="00000000">
          <w:rPr>
            <w:color w:val="1155cc"/>
            <w:u w:val="single"/>
            <w:rtl w:val="0"/>
          </w:rPr>
          <w:t xml:space="preserve">Wright et al., 2017</w:t>
        </w:r>
      </w:hyperlink>
      <w:r w:rsidDel="00000000" w:rsidR="00000000" w:rsidRPr="00000000">
        <w:rPr>
          <w:rtl w:val="0"/>
        </w:rPr>
        <w:t xml:space="preserve">, </w:t>
      </w:r>
      <w:hyperlink r:id="rId58">
        <w:r w:rsidDel="00000000" w:rsidR="00000000" w:rsidRPr="00000000">
          <w:rPr>
            <w:color w:val="1155cc"/>
            <w:u w:val="single"/>
            <w:rtl w:val="0"/>
          </w:rPr>
          <w:t xml:space="preserve">Sori et al., 2022</w:t>
        </w:r>
      </w:hyperlink>
      <w:r w:rsidDel="00000000" w:rsidR="00000000" w:rsidRPr="00000000">
        <w:rPr>
          <w:rtl w:val="0"/>
        </w:rPr>
        <w:t xml:space="preserve">, </w:t>
      </w:r>
      <w:hyperlink r:id="rId59">
        <w:r w:rsidDel="00000000" w:rsidR="00000000" w:rsidRPr="00000000">
          <w:rPr>
            <w:color w:val="1155cc"/>
            <w:u w:val="single"/>
            <w:rtl w:val="0"/>
          </w:rPr>
          <w:t xml:space="preserve">Worden et al., 2021</w:t>
        </w:r>
      </w:hyperlink>
      <w:r w:rsidDel="00000000" w:rsidR="00000000" w:rsidRPr="00000000">
        <w:rPr>
          <w:rtl w:val="0"/>
        </w:rPr>
        <w:t xml:space="preserve">, </w:t>
      </w:r>
      <w:hyperlink r:id="rId60">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1">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67"/>
      <w:r w:rsidDel="00000000" w:rsidR="00000000" w:rsidRPr="00000000">
        <w:rPr>
          <w:rtl w:val="0"/>
        </w:rPr>
        <w:t xml:space="preserve">Dirmeyer et al., 2009</w:t>
      </w:r>
      <w:commentRangeEnd w:id="267"/>
      <w:r w:rsidDel="00000000" w:rsidR="00000000" w:rsidRPr="00000000">
        <w:commentReference w:id="267"/>
      </w:r>
      <w:r w:rsidDel="00000000" w:rsidR="00000000" w:rsidRPr="00000000">
        <w:rPr>
          <w:rtl w:val="0"/>
        </w:rPr>
        <w:t xml:space="preserve">, </w:t>
      </w:r>
      <w:commentRangeStart w:id="268"/>
      <w:r w:rsidDel="00000000" w:rsidR="00000000" w:rsidRPr="00000000">
        <w:rPr>
          <w:rtl w:val="0"/>
        </w:rPr>
        <w:t xml:space="preserve">Zemp et al., 2017</w:t>
      </w:r>
      <w:commentRangeEnd w:id="268"/>
      <w:r w:rsidDel="00000000" w:rsidR="00000000" w:rsidRPr="00000000">
        <w:commentReference w:id="268"/>
      </w:r>
      <w:r w:rsidDel="00000000" w:rsidR="00000000" w:rsidRPr="00000000">
        <w:rPr>
          <w:rtl w:val="0"/>
        </w:rPr>
        <w:t xml:space="preserve">, </w:t>
      </w:r>
      <w:commentRangeStart w:id="269"/>
      <w:r w:rsidDel="00000000" w:rsidR="00000000" w:rsidRPr="00000000">
        <w:rPr>
          <w:rtl w:val="0"/>
        </w:rPr>
        <w:t xml:space="preserve">Nyasulu et al., 2024</w:t>
      </w:r>
      <w:commentRangeEnd w:id="269"/>
      <w:r w:rsidDel="00000000" w:rsidR="00000000" w:rsidRPr="00000000">
        <w:commentReference w:id="269"/>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2">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47">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3">
        <w:r w:rsidDel="00000000" w:rsidR="00000000" w:rsidRPr="00000000">
          <w:rPr>
            <w:color w:val="1155cc"/>
            <w:u w:val="single"/>
            <w:rtl w:val="0"/>
          </w:rPr>
          <w:t xml:space="preserve">Xu et al., 2022</w:t>
        </w:r>
      </w:hyperlink>
      <w:r w:rsidDel="00000000" w:rsidR="00000000" w:rsidRPr="00000000">
        <w:rPr>
          <w:rtl w:val="0"/>
        </w:rPr>
        <w:t xml:space="preserve">, </w:t>
      </w:r>
      <w:hyperlink r:id="rId64">
        <w:r w:rsidDel="00000000" w:rsidR="00000000" w:rsidRPr="00000000">
          <w:rPr>
            <w:color w:val="1155cc"/>
            <w:u w:val="single"/>
            <w:rtl w:val="0"/>
          </w:rPr>
          <w:t xml:space="preserve">Bell et al., 2015</w:t>
        </w:r>
      </w:hyperlink>
      <w:r w:rsidDel="00000000" w:rsidR="00000000" w:rsidRPr="00000000">
        <w:rPr>
          <w:rtl w:val="0"/>
        </w:rPr>
        <w:t xml:space="preserve">, </w:t>
      </w:r>
      <w:hyperlink r:id="rId65">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6">
        <w:r w:rsidDel="00000000" w:rsidR="00000000" w:rsidRPr="00000000">
          <w:rPr>
            <w:rtl w:val="0"/>
          </w:rPr>
          <w:t xml:space="preserve">(</w:t>
        </w:r>
      </w:hyperlink>
      <w:commentRangeStart w:id="270"/>
      <w:hyperlink r:id="rId67">
        <w:r w:rsidDel="00000000" w:rsidR="00000000" w:rsidRPr="00000000">
          <w:rPr>
            <w:rtl w:val="0"/>
          </w:rPr>
          <w:t xml:space="preserve">Khanna et al., 2017</w:t>
        </w:r>
      </w:hyperlink>
      <w:commentRangeEnd w:id="270"/>
      <w:r w:rsidDel="00000000" w:rsidR="00000000" w:rsidRPr="00000000">
        <w:commentReference w:id="270"/>
      </w:r>
      <w:r w:rsidDel="00000000" w:rsidR="00000000" w:rsidRPr="00000000">
        <w:rPr>
          <w:rtl w:val="0"/>
        </w:rPr>
        <w:t xml:space="preserve">; </w:t>
      </w:r>
      <w:commentRangeStart w:id="271"/>
      <w:hyperlink r:id="rId68">
        <w:r w:rsidDel="00000000" w:rsidR="00000000" w:rsidRPr="00000000">
          <w:rPr>
            <w:rtl w:val="0"/>
          </w:rPr>
          <w:t xml:space="preserve">Lawrence &amp; Vandecar, 2014</w:t>
        </w:r>
      </w:hyperlink>
      <w:commentRangeEnd w:id="271"/>
      <w:r w:rsidDel="00000000" w:rsidR="00000000" w:rsidRPr="00000000">
        <w:commentReference w:id="271"/>
      </w:r>
      <w:hyperlink r:id="rId69">
        <w:r w:rsidDel="00000000" w:rsidR="00000000" w:rsidRPr="00000000">
          <w:rPr>
            <w:rtl w:val="0"/>
          </w:rPr>
          <w:t xml:space="preserve">; </w:t>
        </w:r>
      </w:hyperlink>
      <w:commentRangeStart w:id="272"/>
      <w:hyperlink r:id="rId70">
        <w:r w:rsidDel="00000000" w:rsidR="00000000" w:rsidRPr="00000000">
          <w:rPr>
            <w:rtl w:val="0"/>
          </w:rPr>
          <w:t xml:space="preserve">Leite-Filho et al., 2021</w:t>
        </w:r>
      </w:hyperlink>
      <w:commentRangeEnd w:id="272"/>
      <w:r w:rsidDel="00000000" w:rsidR="00000000" w:rsidRPr="00000000">
        <w:commentReference w:id="272"/>
      </w:r>
      <w:hyperlink r:id="rId71">
        <w:r w:rsidDel="00000000" w:rsidR="00000000" w:rsidRPr="00000000">
          <w:rPr>
            <w:rtl w:val="0"/>
          </w:rPr>
          <w:t xml:space="preserve">; </w:t>
        </w:r>
      </w:hyperlink>
      <w:commentRangeStart w:id="273"/>
      <w:hyperlink r:id="rId72">
        <w:r w:rsidDel="00000000" w:rsidR="00000000" w:rsidRPr="00000000">
          <w:rPr>
            <w:rtl w:val="0"/>
          </w:rPr>
          <w:t xml:space="preserve">Smith et al., 2023</w:t>
        </w:r>
      </w:hyperlink>
      <w:commentRangeEnd w:id="273"/>
      <w:r w:rsidDel="00000000" w:rsidR="00000000" w:rsidRPr="00000000">
        <w:commentReference w:id="273"/>
      </w:r>
      <w:hyperlink r:id="rId73">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4">
        <w:r w:rsidDel="00000000" w:rsidR="00000000" w:rsidRPr="00000000">
          <w:rPr>
            <w:rtl w:val="0"/>
          </w:rPr>
          <w:t xml:space="preserve">(</w:t>
        </w:r>
      </w:hyperlink>
      <w:commentRangeStart w:id="274"/>
      <w:hyperlink r:id="rId75">
        <w:r w:rsidDel="00000000" w:rsidR="00000000" w:rsidRPr="00000000">
          <w:rPr>
            <w:highlight w:val="yellow"/>
            <w:rtl w:val="0"/>
          </w:rPr>
          <w:t xml:space="preserve">Mahmood et al., 2014</w:t>
        </w:r>
      </w:hyperlink>
      <w:commentRangeEnd w:id="274"/>
      <w:r w:rsidDel="00000000" w:rsidR="00000000" w:rsidRPr="00000000">
        <w:commentReference w:id="274"/>
      </w:r>
      <w:hyperlink r:id="rId76">
        <w:r w:rsidDel="00000000" w:rsidR="00000000" w:rsidRPr="00000000">
          <w:rPr>
            <w:highlight w:val="yellow"/>
            <w:rtl w:val="0"/>
          </w:rPr>
          <w:t xml:space="preserve">; </w:t>
        </w:r>
      </w:hyperlink>
      <w:commentRangeStart w:id="275"/>
      <w:hyperlink r:id="rId77">
        <w:r w:rsidDel="00000000" w:rsidR="00000000" w:rsidRPr="00000000">
          <w:rPr>
            <w:highlight w:val="yellow"/>
            <w:rtl w:val="0"/>
          </w:rPr>
          <w:t xml:space="preserve">Snyder, 2010</w:t>
        </w:r>
      </w:hyperlink>
      <w:commentRangeEnd w:id="275"/>
      <w:r w:rsidDel="00000000" w:rsidR="00000000" w:rsidRPr="00000000">
        <w:commentReference w:id="275"/>
      </w:r>
      <w:hyperlink r:id="rId78">
        <w:r w:rsidDel="00000000" w:rsidR="00000000" w:rsidRPr="00000000">
          <w:rPr>
            <w:rtl w:val="0"/>
          </w:rPr>
          <w:t xml:space="preserve">)</w:t>
        </w:r>
      </w:hyperlink>
      <w:r w:rsidDel="00000000" w:rsidR="00000000" w:rsidRPr="00000000">
        <w:rPr>
          <w:rtl w:val="0"/>
        </w:rPr>
        <w:t xml:space="preserve"> and cross-continental nutrient cycles </w:t>
      </w:r>
      <w:hyperlink r:id="rId79">
        <w:r w:rsidDel="00000000" w:rsidR="00000000" w:rsidRPr="00000000">
          <w:rPr>
            <w:rtl w:val="0"/>
          </w:rPr>
          <w:t xml:space="preserve">(</w:t>
        </w:r>
      </w:hyperlink>
      <w:commentRangeStart w:id="276"/>
      <w:hyperlink r:id="rId80">
        <w:r w:rsidDel="00000000" w:rsidR="00000000" w:rsidRPr="00000000">
          <w:rPr>
            <w:rtl w:val="0"/>
          </w:rPr>
          <w:t xml:space="preserve">Li et al., 2021</w:t>
        </w:r>
      </w:hyperlink>
      <w:commentRangeEnd w:id="276"/>
      <w:r w:rsidDel="00000000" w:rsidR="00000000" w:rsidRPr="00000000">
        <w:commentReference w:id="276"/>
      </w:r>
      <w:hyperlink r:id="rId81">
        <w:r w:rsidDel="00000000" w:rsidR="00000000" w:rsidRPr="00000000">
          <w:rPr>
            <w:rtl w:val="0"/>
          </w:rPr>
          <w:t xml:space="preserve">,</w:t>
        </w:r>
      </w:hyperlink>
      <w:r w:rsidDel="00000000" w:rsidR="00000000" w:rsidRPr="00000000">
        <w:rPr>
          <w:rtl w:val="0"/>
        </w:rPr>
        <w:t xml:space="preserve"> </w:t>
      </w:r>
      <w:hyperlink r:id="rId82">
        <w:r w:rsidDel="00000000" w:rsidR="00000000" w:rsidRPr="00000000">
          <w:rPr>
            <w:color w:val="1155cc"/>
            <w:u w:val="single"/>
            <w:rtl w:val="0"/>
          </w:rPr>
          <w:t xml:space="preserve">Barkley et al., 2019</w:t>
        </w:r>
      </w:hyperlink>
      <w:hyperlink r:id="rId83">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4">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5">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hyperlink r:id="rId86">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  (</w:t>
      </w:r>
      <w:hyperlink r:id="rId87">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48">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8">
        <w:r w:rsidDel="00000000" w:rsidR="00000000" w:rsidRPr="00000000">
          <w:rPr>
            <w:color w:val="1155cc"/>
            <w:u w:val="single"/>
            <w:rtl w:val="0"/>
          </w:rPr>
          <w:t xml:space="preserve">Andrews et al., 2024</w:t>
        </w:r>
      </w:hyperlink>
      <w:r w:rsidDel="00000000" w:rsidR="00000000" w:rsidRPr="00000000">
        <w:rPr>
          <w:rtl w:val="0"/>
        </w:rPr>
        <w:t xml:space="preserve">, </w:t>
      </w:r>
      <w:hyperlink r:id="rId89">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90">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1">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2">
        <w:r w:rsidDel="00000000" w:rsidR="00000000" w:rsidRPr="00000000">
          <w:rPr>
            <w:color w:val="1155cc"/>
            <w:u w:val="single"/>
            <w:rtl w:val="0"/>
          </w:rPr>
          <w:t xml:space="preserve">Alsdorf et al., 2016</w:t>
        </w:r>
      </w:hyperlink>
      <w:r w:rsidDel="00000000" w:rsidR="00000000" w:rsidRPr="00000000">
        <w:rPr>
          <w:rtl w:val="0"/>
        </w:rPr>
        <w:t xml:space="preserve">, </w:t>
      </w:r>
      <w:hyperlink r:id="rId93">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4">
        <w:r w:rsidDel="00000000" w:rsidR="00000000" w:rsidRPr="00000000">
          <w:rPr>
            <w:color w:val="1155cc"/>
            <w:u w:val="single"/>
            <w:rtl w:val="0"/>
          </w:rPr>
          <w:t xml:space="preserve">Parolin et al., 2004a,</w:t>
        </w:r>
      </w:hyperlink>
      <w:r w:rsidDel="00000000" w:rsidR="00000000" w:rsidRPr="00000000">
        <w:rPr>
          <w:rtl w:val="0"/>
        </w:rPr>
        <w:t xml:space="preserve"> </w:t>
      </w:r>
      <w:hyperlink r:id="rId95">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77"/>
      <w:r w:rsidDel="00000000" w:rsidR="00000000" w:rsidRPr="00000000">
        <w:rPr>
          <w:highlight w:val="yellow"/>
          <w:rtl w:val="0"/>
        </w:rPr>
        <w:t xml:space="preserve">Hawes and Peres 2016</w:t>
      </w:r>
      <w:commentRangeEnd w:id="277"/>
      <w:r w:rsidDel="00000000" w:rsidR="00000000" w:rsidRPr="00000000">
        <w:commentReference w:id="277"/>
      </w:r>
      <w:r w:rsidDel="00000000" w:rsidR="00000000" w:rsidRPr="00000000">
        <w:rPr>
          <w:rtl w:val="0"/>
        </w:rPr>
        <w:t xml:space="preserve">). Indirectly, rainfall can also significantly influence local nutrient cycles via wet nutrient deposition onto forest canopies (Bauters et al.,</w:t>
      </w:r>
      <w:hyperlink r:id="rId96">
        <w:r w:rsidDel="00000000" w:rsidR="00000000" w:rsidRPr="00000000">
          <w:rPr>
            <w:color w:val="1155cc"/>
            <w:u w:val="single"/>
            <w:rtl w:val="0"/>
          </w:rPr>
          <w:t xml:space="preserve"> 2018</w:t>
        </w:r>
      </w:hyperlink>
      <w:r w:rsidDel="00000000" w:rsidR="00000000" w:rsidRPr="00000000">
        <w:rPr>
          <w:rtl w:val="0"/>
        </w:rPr>
        <w:t xml:space="preserve">, </w:t>
      </w:r>
      <w:hyperlink r:id="rId97">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78"/>
      <w:r w:rsidDel="00000000" w:rsidR="00000000" w:rsidRPr="00000000">
        <w:rPr>
          <w:rtl w:val="0"/>
        </w:rPr>
        <w:t xml:space="preserve">Philippon et al., 2019</w:t>
      </w:r>
      <w:commentRangeEnd w:id="278"/>
      <w:r w:rsidDel="00000000" w:rsidR="00000000" w:rsidRPr="00000000">
        <w:commentReference w:id="278"/>
      </w:r>
      <w:r w:rsidDel="00000000" w:rsidR="00000000" w:rsidRPr="00000000">
        <w:rPr>
          <w:rtl w:val="0"/>
        </w:rPr>
        <w:t xml:space="preserve">, </w:t>
      </w:r>
      <w:hyperlink r:id="rId98">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99">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100">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49">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1">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2">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3">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4">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5">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6">
        <w:r w:rsidDel="00000000" w:rsidR="00000000" w:rsidRPr="00000000">
          <w:rPr>
            <w:color w:val="1155cc"/>
            <w:u w:val="single"/>
            <w:rtl w:val="0"/>
          </w:rPr>
          <w:t xml:space="preserve">Cook and Vizy 2019</w:t>
        </w:r>
      </w:hyperlink>
      <w:r w:rsidDel="00000000" w:rsidR="00000000" w:rsidRPr="00000000">
        <w:rPr>
          <w:rtl w:val="0"/>
        </w:rPr>
        <w:t xml:space="preserve">, </w:t>
      </w:r>
      <w:hyperlink r:id="rId107">
        <w:r w:rsidDel="00000000" w:rsidR="00000000" w:rsidRPr="00000000">
          <w:rPr>
            <w:color w:val="1155cc"/>
            <w:u w:val="single"/>
            <w:rtl w:val="0"/>
          </w:rPr>
          <w:t xml:space="preserve">Creese et al., 2019</w:t>
        </w:r>
      </w:hyperlink>
      <w:r w:rsidDel="00000000" w:rsidR="00000000" w:rsidRPr="00000000">
        <w:rPr>
          <w:rtl w:val="0"/>
        </w:rPr>
        <w:t xml:space="preserve">, </w:t>
      </w:r>
      <w:hyperlink r:id="rId108">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09">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10">
        <w:r w:rsidDel="00000000" w:rsidR="00000000" w:rsidRPr="00000000">
          <w:rPr>
            <w:color w:val="1155cc"/>
            <w:u w:val="single"/>
            <w:rtl w:val="0"/>
          </w:rPr>
          <w:t xml:space="preserve">Dias et al., 2017</w:t>
        </w:r>
      </w:hyperlink>
      <w:r w:rsidDel="00000000" w:rsidR="00000000" w:rsidRPr="00000000">
        <w:rPr>
          <w:rtl w:val="0"/>
        </w:rPr>
        <w:t xml:space="preserve">, </w:t>
      </w:r>
      <w:commentRangeStart w:id="279"/>
      <w:r w:rsidDel="00000000" w:rsidR="00000000" w:rsidRPr="00000000">
        <w:rPr>
          <w:rtl w:val="0"/>
        </w:rPr>
        <w:t xml:space="preserve">Gu and Adler, 2018</w:t>
      </w:r>
      <w:commentRangeEnd w:id="279"/>
      <w:r w:rsidDel="00000000" w:rsidR="00000000" w:rsidRPr="00000000">
        <w:commentReference w:id="279"/>
      </w:r>
      <w:r w:rsidDel="00000000" w:rsidR="00000000" w:rsidRPr="00000000">
        <w:rPr>
          <w:rtl w:val="0"/>
        </w:rPr>
        <w:t xml:space="preserve">) by modifying dynamic systems that control rainfall (</w:t>
      </w:r>
      <w:hyperlink r:id="rId111">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2">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3">
        <w:r w:rsidDel="00000000" w:rsidR="00000000" w:rsidRPr="00000000">
          <w:rPr>
            <w:color w:val="1155cc"/>
            <w:u w:val="single"/>
            <w:rtl w:val="0"/>
          </w:rPr>
          <w:t xml:space="preserve">Jiang et al., 2019</w:t>
        </w:r>
      </w:hyperlink>
      <w:r w:rsidDel="00000000" w:rsidR="00000000" w:rsidRPr="00000000">
        <w:rPr>
          <w:rtl w:val="0"/>
        </w:rPr>
        <w:t xml:space="preserve">, </w:t>
      </w:r>
      <w:hyperlink r:id="rId114">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80"/>
      <w:r w:rsidDel="00000000" w:rsidR="00000000" w:rsidRPr="00000000">
        <w:rPr>
          <w:rtl w:val="0"/>
        </w:rPr>
        <w:t xml:space="preserve">Yin et al., 2014</w:t>
      </w:r>
      <w:commentRangeEnd w:id="280"/>
      <w:r w:rsidDel="00000000" w:rsidR="00000000" w:rsidRPr="00000000">
        <w:commentReference w:id="280"/>
      </w:r>
      <w:r w:rsidDel="00000000" w:rsidR="00000000" w:rsidRPr="00000000">
        <w:rPr>
          <w:rtl w:val="0"/>
        </w:rPr>
        <w:t xml:space="preserve">), decadal-scale declines in rainfall (</w:t>
      </w:r>
      <w:hyperlink r:id="rId115">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6">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7">
        <w:r w:rsidDel="00000000" w:rsidR="00000000" w:rsidRPr="00000000">
          <w:rPr>
            <w:color w:val="1155cc"/>
            <w:u w:val="single"/>
            <w:rtl w:val="0"/>
          </w:rPr>
          <w:t xml:space="preserve">Tao et al., 2022</w:t>
        </w:r>
      </w:hyperlink>
      <w:r w:rsidDel="00000000" w:rsidR="00000000" w:rsidRPr="00000000">
        <w:rPr>
          <w:rtl w:val="0"/>
        </w:rPr>
        <w:t xml:space="preserve">, </w:t>
      </w:r>
      <w:hyperlink r:id="rId118">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19">
        <w:r w:rsidDel="00000000" w:rsidR="00000000" w:rsidRPr="00000000">
          <w:rPr>
            <w:color w:val="1155cc"/>
            <w:u w:val="single"/>
            <w:rtl w:val="0"/>
          </w:rPr>
          <w:t xml:space="preserve">Saatchi et al., 2012</w:t>
        </w:r>
      </w:hyperlink>
      <w:r w:rsidDel="00000000" w:rsidR="00000000" w:rsidRPr="00000000">
        <w:rPr>
          <w:rtl w:val="0"/>
        </w:rPr>
        <w:t xml:space="preserve">, </w:t>
      </w:r>
      <w:hyperlink r:id="rId120">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1">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4A">
      <w:pPr>
        <w:spacing w:after="240" w:before="240" w:line="276" w:lineRule="auto"/>
        <w:rPr/>
      </w:pPr>
      <w:commentRangeStart w:id="281"/>
      <w:commentRangeStart w:id="282"/>
      <w:commentRangeStart w:id="283"/>
      <w:r w:rsidDel="00000000" w:rsidR="00000000" w:rsidRPr="00000000">
        <w:rPr>
          <w:color w:val="ff0000"/>
          <w:rtl w:val="0"/>
        </w:rPr>
        <w:t xml:space="preserve">The tropical forest carbon balance is increasingly fragile due to a range of hydrological and thermal conditions. </w:t>
      </w:r>
      <w:r w:rsidDel="00000000" w:rsidR="00000000" w:rsidRPr="00000000">
        <w:rPr>
          <w:rtl w:val="0"/>
        </w:rPr>
        <w:t xml:space="preserve">Critical thresholds are often linked to the point at which soil water availability drops below the needs for maintaining stomatal conductance, leading to reduced carbon assimilation (</w:t>
      </w:r>
      <w:hyperlink r:id="rId122">
        <w:r w:rsidDel="00000000" w:rsidR="00000000" w:rsidRPr="00000000">
          <w:rPr>
            <w:color w:val="1155cc"/>
            <w:u w:val="single"/>
            <w:rtl w:val="0"/>
          </w:rPr>
          <w:t xml:space="preserve">Blinks et al., 2016</w:t>
        </w:r>
      </w:hyperlink>
      <w:r w:rsidDel="00000000" w:rsidR="00000000" w:rsidRPr="00000000">
        <w:rPr>
          <w:rtl w:val="0"/>
        </w:rPr>
        <w:t xml:space="preserve">). The critical soil moisture threshold can vary between tropical regions. In the Amazon, deep-rooted trees can access water from deeper soil layers, which delays the onset of water stress compared to African or Southeast Asian forests where root systems are often shallower (</w:t>
      </w:r>
      <w:hyperlink r:id="rId123">
        <w:r w:rsidDel="00000000" w:rsidR="00000000" w:rsidRPr="00000000">
          <w:rPr>
            <w:color w:val="1155cc"/>
            <w:u w:val="single"/>
            <w:rtl w:val="0"/>
          </w:rPr>
          <w:t xml:space="preserve">Fan et al., 2017</w:t>
        </w:r>
      </w:hyperlink>
      <w:r w:rsidDel="00000000" w:rsidR="00000000" w:rsidRPr="00000000">
        <w:rPr>
          <w:rtl w:val="0"/>
        </w:rPr>
        <w:t xml:space="preserve">). In addition, prolonged dry seasons </w:t>
      </w:r>
      <w:hyperlink r:id="rId124">
        <w:r w:rsidDel="00000000" w:rsidR="00000000" w:rsidRPr="00000000">
          <w:rPr>
            <w:rtl w:val="0"/>
          </w:rPr>
          <w:t xml:space="preserve">(</w:t>
        </w:r>
      </w:hyperlink>
      <w:commentRangeStart w:id="284"/>
      <w:hyperlink r:id="rId125">
        <w:r w:rsidDel="00000000" w:rsidR="00000000" w:rsidRPr="00000000">
          <w:rPr>
            <w:rtl w:val="0"/>
          </w:rPr>
          <w:t xml:space="preserve">Marengo et al., 2018</w:t>
        </w:r>
      </w:hyperlink>
      <w:commentRangeEnd w:id="284"/>
      <w:r w:rsidDel="00000000" w:rsidR="00000000" w:rsidRPr="00000000">
        <w:commentReference w:id="284"/>
      </w:r>
      <w:hyperlink r:id="rId126">
        <w:r w:rsidDel="00000000" w:rsidR="00000000" w:rsidRPr="00000000">
          <w:rPr>
            <w:rtl w:val="0"/>
          </w:rPr>
          <w:t xml:space="preserve">)</w:t>
        </w:r>
      </w:hyperlink>
      <w:r w:rsidDel="00000000" w:rsidR="00000000" w:rsidRPr="00000000">
        <w:rPr>
          <w:rtl w:val="0"/>
        </w:rPr>
        <w:t xml:space="preserve"> or increased frequency of droughts </w:t>
      </w:r>
      <w:hyperlink r:id="rId127">
        <w:r w:rsidDel="00000000" w:rsidR="00000000" w:rsidRPr="00000000">
          <w:rPr>
            <w:rtl w:val="0"/>
          </w:rPr>
          <w:t xml:space="preserve">(</w:t>
        </w:r>
      </w:hyperlink>
      <w:commentRangeStart w:id="285"/>
      <w:commentRangeStart w:id="286"/>
      <w:hyperlink r:id="rId128">
        <w:r w:rsidDel="00000000" w:rsidR="00000000" w:rsidRPr="00000000">
          <w:rPr>
            <w:rtl w:val="0"/>
          </w:rPr>
          <w:t xml:space="preserve">Jenkins, 2009</w:t>
        </w:r>
      </w:hyperlink>
      <w:commentRangeEnd w:id="285"/>
      <w:r w:rsidDel="00000000" w:rsidR="00000000" w:rsidRPr="00000000">
        <w:commentReference w:id="285"/>
      </w:r>
      <w:commentRangeEnd w:id="286"/>
      <w:r w:rsidDel="00000000" w:rsidR="00000000" w:rsidRPr="00000000">
        <w:commentReference w:id="286"/>
      </w:r>
      <w:hyperlink r:id="rId129">
        <w:r w:rsidDel="00000000" w:rsidR="00000000" w:rsidRPr="00000000">
          <w:rPr>
            <w:rtl w:val="0"/>
          </w:rPr>
          <w:t xml:space="preserve">)</w:t>
        </w:r>
      </w:hyperlink>
      <w:r w:rsidDel="00000000" w:rsidR="00000000" w:rsidRPr="00000000">
        <w:rPr>
          <w:rtl w:val="0"/>
        </w:rPr>
        <w:t xml:space="preserve">, can lead to water stress </w:t>
      </w:r>
      <w:hyperlink r:id="rId130">
        <w:r w:rsidDel="00000000" w:rsidR="00000000" w:rsidRPr="00000000">
          <w:rPr>
            <w:rtl w:val="0"/>
          </w:rPr>
          <w:t xml:space="preserve">(</w:t>
        </w:r>
      </w:hyperlink>
      <w:commentRangeStart w:id="287"/>
      <w:hyperlink r:id="rId131">
        <w:r w:rsidDel="00000000" w:rsidR="00000000" w:rsidRPr="00000000">
          <w:rPr>
            <w:rtl w:val="0"/>
          </w:rPr>
          <w:t xml:space="preserve">Rifai et al., 2019</w:t>
        </w:r>
      </w:hyperlink>
      <w:commentRangeEnd w:id="287"/>
      <w:r w:rsidDel="00000000" w:rsidR="00000000" w:rsidRPr="00000000">
        <w:commentReference w:id="287"/>
      </w:r>
      <w:hyperlink r:id="rId132">
        <w:r w:rsidDel="00000000" w:rsidR="00000000" w:rsidRPr="00000000">
          <w:rPr>
            <w:rtl w:val="0"/>
          </w:rPr>
          <w:t xml:space="preserve">; </w:t>
        </w:r>
      </w:hyperlink>
      <w:commentRangeStart w:id="288"/>
      <w:hyperlink r:id="rId133">
        <w:r w:rsidDel="00000000" w:rsidR="00000000" w:rsidRPr="00000000">
          <w:rPr>
            <w:rtl w:val="0"/>
          </w:rPr>
          <w:t xml:space="preserve">Santos et al., 2018</w:t>
        </w:r>
      </w:hyperlink>
      <w:commentRangeEnd w:id="288"/>
      <w:r w:rsidDel="00000000" w:rsidR="00000000" w:rsidRPr="00000000">
        <w:commentReference w:id="288"/>
      </w:r>
      <w:hyperlink r:id="rId134">
        <w:r w:rsidDel="00000000" w:rsidR="00000000" w:rsidRPr="00000000">
          <w:rPr>
            <w:rtl w:val="0"/>
          </w:rPr>
          <w:t xml:space="preserve">)</w:t>
        </w:r>
      </w:hyperlink>
      <w:r w:rsidDel="00000000" w:rsidR="00000000" w:rsidRPr="00000000">
        <w:rPr>
          <w:rtl w:val="0"/>
        </w:rPr>
        <w:t xml:space="preserve">, reduced tree growth </w:t>
      </w:r>
      <w:hyperlink r:id="rId135">
        <w:r w:rsidDel="00000000" w:rsidR="00000000" w:rsidRPr="00000000">
          <w:rPr>
            <w:rtl w:val="0"/>
          </w:rPr>
          <w:t xml:space="preserve">(</w:t>
        </w:r>
      </w:hyperlink>
      <w:commentRangeStart w:id="289"/>
      <w:commentRangeStart w:id="290"/>
      <w:hyperlink r:id="rId136">
        <w:r w:rsidDel="00000000" w:rsidR="00000000" w:rsidRPr="00000000">
          <w:rPr>
            <w:rtl w:val="0"/>
          </w:rPr>
          <w:t xml:space="preserve">Ouédraogo et al., 2013</w:t>
        </w:r>
      </w:hyperlink>
      <w:commentRangeEnd w:id="289"/>
      <w:r w:rsidDel="00000000" w:rsidR="00000000" w:rsidRPr="00000000">
        <w:commentReference w:id="289"/>
      </w:r>
      <w:commentRangeEnd w:id="290"/>
      <w:r w:rsidDel="00000000" w:rsidR="00000000" w:rsidRPr="00000000">
        <w:commentReference w:id="290"/>
      </w:r>
      <w:hyperlink r:id="rId137">
        <w:r w:rsidDel="00000000" w:rsidR="00000000" w:rsidRPr="00000000">
          <w:rPr>
            <w:rtl w:val="0"/>
          </w:rPr>
          <w:t xml:space="preserve">; </w:t>
        </w:r>
      </w:hyperlink>
      <w:commentRangeStart w:id="291"/>
      <w:hyperlink r:id="rId138">
        <w:r w:rsidDel="00000000" w:rsidR="00000000" w:rsidRPr="00000000">
          <w:rPr>
            <w:rtl w:val="0"/>
          </w:rPr>
          <w:t xml:space="preserve">Sullivan et al., 2020</w:t>
        </w:r>
      </w:hyperlink>
      <w:commentRangeEnd w:id="291"/>
      <w:r w:rsidDel="00000000" w:rsidR="00000000" w:rsidRPr="00000000">
        <w:commentReference w:id="291"/>
      </w:r>
      <w:hyperlink r:id="rId139">
        <w:r w:rsidDel="00000000" w:rsidR="00000000" w:rsidRPr="00000000">
          <w:rPr>
            <w:rtl w:val="0"/>
          </w:rPr>
          <w:t xml:space="preserve">; </w:t>
        </w:r>
      </w:hyperlink>
      <w:commentRangeStart w:id="292"/>
      <w:hyperlink r:id="rId140">
        <w:r w:rsidDel="00000000" w:rsidR="00000000" w:rsidRPr="00000000">
          <w:rPr>
            <w:rtl w:val="0"/>
          </w:rPr>
          <w:t xml:space="preserve">Yang et al., 2018</w:t>
        </w:r>
      </w:hyperlink>
      <w:commentRangeEnd w:id="292"/>
      <w:r w:rsidDel="00000000" w:rsidR="00000000" w:rsidRPr="00000000">
        <w:commentReference w:id="292"/>
      </w:r>
      <w:hyperlink r:id="rId141">
        <w:r w:rsidDel="00000000" w:rsidR="00000000" w:rsidRPr="00000000">
          <w:rPr>
            <w:rtl w:val="0"/>
          </w:rPr>
          <w:t xml:space="preserve">)</w:t>
        </w:r>
      </w:hyperlink>
      <w:r w:rsidDel="00000000" w:rsidR="00000000" w:rsidRPr="00000000">
        <w:rPr>
          <w:rtl w:val="0"/>
        </w:rPr>
        <w:t xml:space="preserve">, and increased mortality rates, particularly for drought-sensitive species </w:t>
      </w:r>
      <w:hyperlink r:id="rId142">
        <w:r w:rsidDel="00000000" w:rsidR="00000000" w:rsidRPr="00000000">
          <w:rPr>
            <w:rtl w:val="0"/>
          </w:rPr>
          <w:t xml:space="preserve">(</w:t>
        </w:r>
      </w:hyperlink>
      <w:commentRangeStart w:id="293"/>
      <w:hyperlink r:id="rId143">
        <w:r w:rsidDel="00000000" w:rsidR="00000000" w:rsidRPr="00000000">
          <w:rPr>
            <w:rtl w:val="0"/>
          </w:rPr>
          <w:t xml:space="preserve">Malhi et al., 2009</w:t>
        </w:r>
      </w:hyperlink>
      <w:commentRangeEnd w:id="293"/>
      <w:r w:rsidDel="00000000" w:rsidR="00000000" w:rsidRPr="00000000">
        <w:commentReference w:id="293"/>
      </w:r>
      <w:hyperlink r:id="rId144">
        <w:r w:rsidDel="00000000" w:rsidR="00000000" w:rsidRPr="00000000">
          <w:rPr>
            <w:rtl w:val="0"/>
          </w:rPr>
          <w:t xml:space="preserve">; </w:t>
        </w:r>
      </w:hyperlink>
      <w:commentRangeStart w:id="294"/>
      <w:hyperlink r:id="rId145">
        <w:r w:rsidDel="00000000" w:rsidR="00000000" w:rsidRPr="00000000">
          <w:rPr>
            <w:rtl w:val="0"/>
          </w:rPr>
          <w:t xml:space="preserve">Phillips et al., 2009</w:t>
        </w:r>
      </w:hyperlink>
      <w:commentRangeEnd w:id="294"/>
      <w:r w:rsidDel="00000000" w:rsidR="00000000" w:rsidRPr="00000000">
        <w:commentReference w:id="294"/>
      </w:r>
      <w:hyperlink r:id="rId146">
        <w:r w:rsidDel="00000000" w:rsidR="00000000" w:rsidRPr="00000000">
          <w:rPr>
            <w:rtl w:val="0"/>
          </w:rPr>
          <w:t xml:space="preserve">)</w:t>
        </w:r>
      </w:hyperlink>
      <w:r w:rsidDel="00000000" w:rsidR="00000000" w:rsidRPr="00000000">
        <w:rPr>
          <w:rtl w:val="0"/>
        </w:rPr>
        <w:t xml:space="preserve">.</w:t>
      </w:r>
      <w:commentRangeStart w:id="295"/>
      <w:r w:rsidDel="00000000" w:rsidR="00000000" w:rsidRPr="00000000">
        <w:rPr>
          <w:rtl w:val="0"/>
        </w:rPr>
        <w:t xml:space="preserve"> Finally, tropical forests are near their thermal tolerance limit, with photosynthesis rates decreasing sharply at temperatures above 32-35°C (</w:t>
      </w:r>
      <w:hyperlink r:id="rId147">
        <w:r w:rsidDel="00000000" w:rsidR="00000000" w:rsidRPr="00000000">
          <w:rPr>
            <w:color w:val="1155cc"/>
            <w:u w:val="single"/>
            <w:rtl w:val="0"/>
          </w:rPr>
          <w:t xml:space="preserve">Doughty &amp; Goulden, 2008</w:t>
        </w:r>
      </w:hyperlink>
      <w:r w:rsidDel="00000000" w:rsidR="00000000" w:rsidRPr="00000000">
        <w:rPr>
          <w:rtl w:val="0"/>
        </w:rPr>
        <w:t xml:space="preserve">; </w:t>
      </w:r>
      <w:hyperlink r:id="rId148">
        <w:r w:rsidDel="00000000" w:rsidR="00000000" w:rsidRPr="00000000">
          <w:rPr>
            <w:color w:val="1155cc"/>
            <w:u w:val="single"/>
            <w:rtl w:val="0"/>
          </w:rPr>
          <w:t xml:space="preserve">Doughty et al., 2023</w:t>
        </w:r>
      </w:hyperlink>
      <w:r w:rsidDel="00000000" w:rsidR="00000000" w:rsidRPr="00000000">
        <w:rPr>
          <w:rtl w:val="0"/>
        </w:rPr>
        <w:t xml:space="preserve">). </w:t>
      </w:r>
      <w:commentRangeEnd w:id="295"/>
      <w:r w:rsidDel="00000000" w:rsidR="00000000" w:rsidRPr="00000000">
        <w:commentReference w:id="295"/>
      </w:r>
      <w:r w:rsidDel="00000000" w:rsidR="00000000" w:rsidRPr="00000000">
        <w:rPr>
          <w:rtl w:val="0"/>
        </w:rPr>
        <w:t xml:space="preserve">Beyond this threshold, the efficiency of the photosynthetic machinery declines, and photoinhibition can occur, reducing carbon uptake. Prolonged exposure to elevated temperatures, especially when coupled with drought and reduced soil moisture, can lead to widespread tree mortality as forests are pushed beyond critical thresholds faster than either factor alone. This feedback loop can drive regions into a state of persistent stress, where recovery becomes increasingly difficult. </w:t>
      </w:r>
      <w:commentRangeEnd w:id="281"/>
      <w:r w:rsidDel="00000000" w:rsidR="00000000" w:rsidRPr="00000000">
        <w:commentReference w:id="281"/>
      </w:r>
      <w:commentRangeEnd w:id="282"/>
      <w:r w:rsidDel="00000000" w:rsidR="00000000" w:rsidRPr="00000000">
        <w:commentReference w:id="282"/>
      </w:r>
      <w:commentRangeEnd w:id="283"/>
      <w:r w:rsidDel="00000000" w:rsidR="00000000" w:rsidRPr="00000000">
        <w:commentReference w:id="283"/>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49">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50">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51">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Amazon experienced temperatures that exceeded critical thresholds, leading to significant forest dieback (</w:t>
      </w:r>
      <w:commentRangeStart w:id="296"/>
      <w:r w:rsidDel="00000000" w:rsidR="00000000" w:rsidRPr="00000000">
        <w:rPr>
          <w:rtl w:val="0"/>
        </w:rPr>
        <w:t xml:space="preserve">Liu et al., 2017</w:t>
      </w:r>
      <w:commentRangeEnd w:id="296"/>
      <w:r w:rsidDel="00000000" w:rsidR="00000000" w:rsidRPr="00000000">
        <w:commentReference w:id="296"/>
      </w:r>
      <w:r w:rsidDel="00000000" w:rsidR="00000000" w:rsidRPr="00000000">
        <w:rPr>
          <w:rtl w:val="0"/>
        </w:rPr>
        <w:t xml:space="preserve">, </w:t>
      </w:r>
      <w:commentRangeStart w:id="297"/>
      <w:r w:rsidDel="00000000" w:rsidR="00000000" w:rsidRPr="00000000">
        <w:rPr>
          <w:rtl w:val="0"/>
        </w:rPr>
        <w:t xml:space="preserve">Jiménez-Muñoz et al., 2016</w:t>
      </w:r>
      <w:commentRangeEnd w:id="297"/>
      <w:r w:rsidDel="00000000" w:rsidR="00000000" w:rsidRPr="00000000">
        <w:commentReference w:id="297"/>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52">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98"/>
      <w:r w:rsidDel="00000000" w:rsidR="00000000" w:rsidRPr="00000000">
        <w:rPr>
          <w:rtl w:val="0"/>
        </w:rPr>
        <w:t xml:space="preserve">Worden et al., 2024</w:t>
      </w:r>
      <w:commentRangeEnd w:id="298"/>
      <w:r w:rsidDel="00000000" w:rsidR="00000000" w:rsidRPr="00000000">
        <w:commentReference w:id="298"/>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299"/>
      <w:r w:rsidDel="00000000" w:rsidR="00000000" w:rsidRPr="00000000">
        <w:rPr>
          <w:rtl w:val="0"/>
        </w:rPr>
        <w:t xml:space="preserve">Zemp et al., 2017</w:t>
      </w:r>
      <w:commentRangeEnd w:id="299"/>
      <w:r w:rsidDel="00000000" w:rsidR="00000000" w:rsidRPr="00000000">
        <w:commentReference w:id="299"/>
      </w:r>
      <w:r w:rsidDel="00000000" w:rsidR="00000000" w:rsidRPr="00000000">
        <w:rPr>
          <w:rtl w:val="0"/>
        </w:rPr>
        <w:t xml:space="preserve">), and delay the rainy season onsets (</w:t>
      </w:r>
      <w:hyperlink r:id="rId153">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300"/>
      <w:r w:rsidDel="00000000" w:rsidR="00000000" w:rsidRPr="00000000">
        <w:rPr>
          <w:rtl w:val="0"/>
        </w:rPr>
        <w:t xml:space="preserve">Flores et al., 2024</w:t>
      </w:r>
      <w:commentRangeEnd w:id="300"/>
      <w:r w:rsidDel="00000000" w:rsidR="00000000" w:rsidRPr="00000000">
        <w:commentReference w:id="300"/>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54">
        <w:r w:rsidDel="00000000" w:rsidR="00000000" w:rsidRPr="00000000">
          <w:rPr>
            <w:rtl w:val="0"/>
          </w:rPr>
          <w:t xml:space="preserve">(</w:t>
        </w:r>
      </w:hyperlink>
      <w:commentRangeStart w:id="301"/>
      <w:hyperlink r:id="rId155">
        <w:r w:rsidDel="00000000" w:rsidR="00000000" w:rsidRPr="00000000">
          <w:rPr>
            <w:rtl w:val="0"/>
          </w:rPr>
          <w:t xml:space="preserve">Aguirre-Gutiérrez et al., 2020</w:t>
        </w:r>
      </w:hyperlink>
      <w:commentRangeEnd w:id="301"/>
      <w:r w:rsidDel="00000000" w:rsidR="00000000" w:rsidRPr="00000000">
        <w:commentReference w:id="301"/>
      </w:r>
      <w:hyperlink r:id="rId156">
        <w:r w:rsidDel="00000000" w:rsidR="00000000" w:rsidRPr="00000000">
          <w:rPr>
            <w:rtl w:val="0"/>
          </w:rPr>
          <w:t xml:space="preserve">; Flores et al., 2024; </w:t>
        </w:r>
      </w:hyperlink>
      <w:commentRangeStart w:id="302"/>
      <w:hyperlink r:id="rId157">
        <w:r w:rsidDel="00000000" w:rsidR="00000000" w:rsidRPr="00000000">
          <w:rPr>
            <w:rtl w:val="0"/>
          </w:rPr>
          <w:t xml:space="preserve">Nobre et al., 2016</w:t>
        </w:r>
      </w:hyperlink>
      <w:commentRangeEnd w:id="302"/>
      <w:r w:rsidDel="00000000" w:rsidR="00000000" w:rsidRPr="00000000">
        <w:commentReference w:id="302"/>
      </w:r>
      <w:hyperlink r:id="rId158">
        <w:r w:rsidDel="00000000" w:rsidR="00000000" w:rsidRPr="00000000">
          <w:rPr>
            <w:rtl w:val="0"/>
          </w:rPr>
          <w:t xml:space="preserve">; </w:t>
        </w:r>
      </w:hyperlink>
      <w:commentRangeStart w:id="303"/>
      <w:hyperlink r:id="rId159">
        <w:r w:rsidDel="00000000" w:rsidR="00000000" w:rsidRPr="00000000">
          <w:rPr>
            <w:rtl w:val="0"/>
          </w:rPr>
          <w:t xml:space="preserve">Scheffer et al., 2001</w:t>
        </w:r>
      </w:hyperlink>
      <w:commentRangeEnd w:id="303"/>
      <w:r w:rsidDel="00000000" w:rsidR="00000000" w:rsidRPr="00000000">
        <w:commentReference w:id="303"/>
      </w:r>
      <w:hyperlink r:id="rId160">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4C">
      <w:pPr>
        <w:pStyle w:val="Heading3"/>
        <w:rPr/>
      </w:pPr>
      <w:bookmarkStart w:colFirst="0" w:colLast="0" w:name="_thgadem9pj58" w:id="14"/>
      <w:bookmarkEnd w:id="14"/>
      <w:commentRangeStart w:id="304"/>
      <w:r w:rsidDel="00000000" w:rsidR="00000000" w:rsidRPr="00000000">
        <w:rPr>
          <w:rtl w:val="0"/>
        </w:rPr>
        <w:t xml:space="preserve">2</w:t>
      </w:r>
      <w:commentRangeEnd w:id="304"/>
      <w:r w:rsidDel="00000000" w:rsidR="00000000" w:rsidRPr="00000000">
        <w:commentReference w:id="304"/>
      </w:r>
      <w:r w:rsidDel="00000000" w:rsidR="00000000" w:rsidRPr="00000000">
        <w:rPr>
          <w:rtl w:val="0"/>
        </w:rPr>
        <w:t xml:space="preserve">.4 </w:t>
      </w:r>
      <w:commentRangeStart w:id="305"/>
      <w:commentRangeStart w:id="306"/>
      <w:r w:rsidDel="00000000" w:rsidR="00000000" w:rsidRPr="00000000">
        <w:rPr>
          <w:rtl w:val="0"/>
        </w:rPr>
        <w:t xml:space="preserve">Social-Ecological Systems</w:t>
      </w:r>
      <w:commentRangeEnd w:id="305"/>
      <w:r w:rsidDel="00000000" w:rsidR="00000000" w:rsidRPr="00000000">
        <w:commentReference w:id="305"/>
      </w:r>
      <w:commentRangeEnd w:id="306"/>
      <w:r w:rsidDel="00000000" w:rsidR="00000000" w:rsidRPr="00000000">
        <w:commentReference w:id="306"/>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Tropical forests are important not only for biodiversity, carbon storage, and climate regulation but also for food security, cultural diversity, and the livelihoods of millions of people. Tropical forests are of particular importance to local and Indigenous communities whose lives and cultures have long shaped and been shaped by the forest. By centering on the feedback between people and the ecosystems they rely on, PANGEA has the opportunity to pioneer integrated social-ecological system research to better understand, a) patterns of land use and its change, including deforestation, degradation, restoration, and fire regimes across tropical biomes; b) the feedbacks between social and ecological systems, including the role that local and indigenous forest management plays in ecosystem resiliency and in turn the resilience in the provisioning of ecosystem services, and c) to integrate social and ecological data into existing models and new models that better capture the feedbacks within social-ecological systems under different economic, cultural, environmental, and governance conditions.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Social-ecological systems in tropical ecosystems have been shaped by complex interactions that result from a diversity of actors, each differing in their values, capacities, and goals that influence their relationships with nature (Meyfroidt et al., 2018, 2022). Despite their critical role in climate regulation, biodiversity conservation, and provision of essential benefits to human well-being, tropical ecosystems are increasingly threatened by environmental changes and overexploitation (Koellner et al. </w:t>
      </w:r>
      <w:commentRangeStart w:id="307"/>
      <w:r w:rsidDel="00000000" w:rsidR="00000000" w:rsidRPr="00000000">
        <w:rPr>
          <w:rtl w:val="0"/>
        </w:rPr>
        <w:t xml:space="preserve">2008</w:t>
      </w:r>
      <w:commentRangeEnd w:id="307"/>
      <w:r w:rsidDel="00000000" w:rsidR="00000000" w:rsidRPr="00000000">
        <w:commentReference w:id="307"/>
      </w:r>
      <w:r w:rsidDel="00000000" w:rsidR="00000000" w:rsidRPr="00000000">
        <w:rPr>
          <w:rtl w:val="0"/>
        </w:rPr>
        <w:t xml:space="preserve">), leading to shifts in species composition, declines in ecosystem health, reduced resilience, and diminished productivity across key resources and benefits (Siyum, 2020). These shifts affect the functioning of natural tropical systems from local to planetary scales, inducing changes in social-ecological feedbacks and affecting benefits that humans derive from and contribute to nature (Houghton and Castanho, 2022, Mendoza-Ponce et al., 202).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(Meadows et al, </w:t>
      </w:r>
      <w:commentRangeStart w:id="308"/>
      <w:r w:rsidDel="00000000" w:rsidR="00000000" w:rsidRPr="00000000">
        <w:rPr>
          <w:rtl w:val="0"/>
        </w:rPr>
        <w:t xml:space="preserve">1972</w:t>
      </w:r>
      <w:commentRangeEnd w:id="308"/>
      <w:r w:rsidDel="00000000" w:rsidR="00000000" w:rsidRPr="00000000">
        <w:commentReference w:id="308"/>
      </w:r>
      <w:r w:rsidDel="00000000" w:rsidR="00000000" w:rsidRPr="00000000">
        <w:rPr>
          <w:rtl w:val="0"/>
        </w:rPr>
        <w:t xml:space="preserve">), the sustainable livelihoods framework (Scoones, </w:t>
      </w:r>
      <w:commentRangeStart w:id="309"/>
      <w:r w:rsidDel="00000000" w:rsidR="00000000" w:rsidRPr="00000000">
        <w:rPr>
          <w:rtl w:val="0"/>
        </w:rPr>
        <w:t xml:space="preserve">1998</w:t>
      </w:r>
      <w:commentRangeEnd w:id="309"/>
      <w:r w:rsidDel="00000000" w:rsidR="00000000" w:rsidRPr="00000000">
        <w:commentReference w:id="309"/>
      </w:r>
      <w:r w:rsidDel="00000000" w:rsidR="00000000" w:rsidRPr="00000000">
        <w:rPr>
          <w:rtl w:val="0"/>
        </w:rPr>
        <w:t xml:space="preserve">), and various models of social-ecological systems (Anderies et al., </w:t>
      </w:r>
      <w:commentRangeStart w:id="310"/>
      <w:r w:rsidDel="00000000" w:rsidR="00000000" w:rsidRPr="00000000">
        <w:rPr>
          <w:rtl w:val="0"/>
        </w:rPr>
        <w:t xml:space="preserve">2004</w:t>
      </w:r>
      <w:commentRangeEnd w:id="310"/>
      <w:r w:rsidDel="00000000" w:rsidR="00000000" w:rsidRPr="00000000">
        <w:commentReference w:id="310"/>
      </w:r>
      <w:r w:rsidDel="00000000" w:rsidR="00000000" w:rsidRPr="00000000">
        <w:rPr>
          <w:rtl w:val="0"/>
        </w:rPr>
        <w:t xml:space="preserve">; Folke, </w:t>
      </w:r>
      <w:commentRangeStart w:id="311"/>
      <w:r w:rsidDel="00000000" w:rsidR="00000000" w:rsidRPr="00000000">
        <w:rPr>
          <w:rtl w:val="0"/>
        </w:rPr>
        <w:t xml:space="preserve">2006</w:t>
      </w:r>
      <w:commentRangeEnd w:id="311"/>
      <w:r w:rsidDel="00000000" w:rsidR="00000000" w:rsidRPr="00000000">
        <w:commentReference w:id="311"/>
      </w:r>
      <w:r w:rsidDel="00000000" w:rsidR="00000000" w:rsidRPr="00000000">
        <w:rPr>
          <w:rtl w:val="0"/>
        </w:rPr>
        <w:t xml:space="preserve">; Ostrom, </w:t>
      </w:r>
      <w:commentRangeStart w:id="312"/>
      <w:r w:rsidDel="00000000" w:rsidR="00000000" w:rsidRPr="00000000">
        <w:rPr>
          <w:rtl w:val="0"/>
        </w:rPr>
        <w:t xml:space="preserve">2009</w:t>
      </w:r>
      <w:commentRangeEnd w:id="312"/>
      <w:r w:rsidDel="00000000" w:rsidR="00000000" w:rsidRPr="00000000">
        <w:commentReference w:id="312"/>
      </w:r>
      <w:r w:rsidDel="00000000" w:rsidR="00000000" w:rsidRPr="00000000">
        <w:rPr>
          <w:rtl w:val="0"/>
        </w:rPr>
        <w:t xml:space="preserve">). Other frameworks focus on coupled human-nature systems (Liu et al., </w:t>
      </w:r>
      <w:commentRangeStart w:id="313"/>
      <w:r w:rsidDel="00000000" w:rsidR="00000000" w:rsidRPr="00000000">
        <w:rPr>
          <w:rtl w:val="0"/>
        </w:rPr>
        <w:t xml:space="preserve">2007</w:t>
      </w:r>
      <w:commentRangeEnd w:id="313"/>
      <w:r w:rsidDel="00000000" w:rsidR="00000000" w:rsidRPr="00000000">
        <w:commentReference w:id="313"/>
      </w:r>
      <w:r w:rsidDel="00000000" w:rsidR="00000000" w:rsidRPr="00000000">
        <w:rPr>
          <w:rtl w:val="0"/>
        </w:rPr>
        <w:t xml:space="preserve">), socionature (Swyngedouw 1999), ecosystem services (Costanza et al., </w:t>
      </w:r>
      <w:commentRangeStart w:id="314"/>
      <w:r w:rsidDel="00000000" w:rsidR="00000000" w:rsidRPr="00000000">
        <w:rPr>
          <w:rtl w:val="0"/>
        </w:rPr>
        <w:t xml:space="preserve">2017</w:t>
      </w:r>
      <w:commentRangeEnd w:id="314"/>
      <w:r w:rsidDel="00000000" w:rsidR="00000000" w:rsidRPr="00000000">
        <w:commentReference w:id="314"/>
      </w:r>
      <w:r w:rsidDel="00000000" w:rsidR="00000000" w:rsidRPr="00000000">
        <w:rPr>
          <w:rtl w:val="0"/>
        </w:rPr>
        <w:t xml:space="preserve">; Daily, </w:t>
      </w:r>
      <w:commentRangeStart w:id="315"/>
      <w:r w:rsidDel="00000000" w:rsidR="00000000" w:rsidRPr="00000000">
        <w:rPr>
          <w:rtl w:val="0"/>
        </w:rPr>
        <w:t xml:space="preserve">1997</w:t>
      </w:r>
      <w:commentRangeEnd w:id="315"/>
      <w:r w:rsidDel="00000000" w:rsidR="00000000" w:rsidRPr="00000000">
        <w:commentReference w:id="315"/>
      </w:r>
      <w:r w:rsidDel="00000000" w:rsidR="00000000" w:rsidRPr="00000000">
        <w:rPr>
          <w:rtl w:val="0"/>
        </w:rPr>
        <w:t xml:space="preserve">), nature’s contributions to people (Díaz et al., </w:t>
      </w:r>
      <w:commentRangeStart w:id="316"/>
      <w:r w:rsidDel="00000000" w:rsidR="00000000" w:rsidRPr="00000000">
        <w:rPr>
          <w:rtl w:val="0"/>
        </w:rPr>
        <w:t xml:space="preserve">2018</w:t>
      </w:r>
      <w:commentRangeEnd w:id="316"/>
      <w:r w:rsidDel="00000000" w:rsidR="00000000" w:rsidRPr="00000000">
        <w:commentReference w:id="316"/>
      </w:r>
      <w:r w:rsidDel="00000000" w:rsidR="00000000" w:rsidRPr="00000000">
        <w:rPr>
          <w:rtl w:val="0"/>
        </w:rPr>
        <w:t xml:space="preserve">; Pascual et al., </w:t>
      </w:r>
      <w:commentRangeStart w:id="317"/>
      <w:r w:rsidDel="00000000" w:rsidR="00000000" w:rsidRPr="00000000">
        <w:rPr>
          <w:rtl w:val="0"/>
        </w:rPr>
        <w:t xml:space="preserve">2017</w:t>
      </w:r>
      <w:commentRangeEnd w:id="317"/>
      <w:r w:rsidDel="00000000" w:rsidR="00000000" w:rsidRPr="00000000">
        <w:commentReference w:id="317"/>
      </w:r>
      <w:r w:rsidDel="00000000" w:rsidR="00000000" w:rsidRPr="00000000">
        <w:rPr>
          <w:rtl w:val="0"/>
        </w:rPr>
        <w:t xml:space="preserve">), and social-ecological co-benefits (Levis et al, </w:t>
      </w:r>
      <w:commentRangeStart w:id="318"/>
      <w:r w:rsidDel="00000000" w:rsidR="00000000" w:rsidRPr="00000000">
        <w:rPr>
          <w:rtl w:val="0"/>
        </w:rPr>
        <w:t xml:space="preserve">2024</w:t>
      </w:r>
      <w:commentRangeEnd w:id="318"/>
      <w:r w:rsidDel="00000000" w:rsidR="00000000" w:rsidRPr="00000000">
        <w:commentReference w:id="318"/>
      </w:r>
      <w:r w:rsidDel="00000000" w:rsidR="00000000" w:rsidRPr="00000000">
        <w:rPr>
          <w:rtl w:val="0"/>
        </w:rPr>
        <w:t xml:space="preserve">). While these frameworks may differ in their definitions (Colding &amp; Barthel, </w:t>
      </w:r>
      <w:commentRangeStart w:id="319"/>
      <w:r w:rsidDel="00000000" w:rsidR="00000000" w:rsidRPr="00000000">
        <w:rPr>
          <w:rtl w:val="0"/>
        </w:rPr>
        <w:t xml:space="preserve">2019</w:t>
      </w:r>
      <w:commentRangeEnd w:id="319"/>
      <w:r w:rsidDel="00000000" w:rsidR="00000000" w:rsidRPr="00000000">
        <w:commentReference w:id="319"/>
      </w:r>
      <w:r w:rsidDel="00000000" w:rsidR="00000000" w:rsidRPr="00000000">
        <w:rPr>
          <w:rtl w:val="0"/>
        </w:rPr>
        <w:t xml:space="preserve">), they converge on key principles and variables that describe the social-ecological system, facilitating comparability and systematic operationalization,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20"/>
      <w:r w:rsidDel="00000000" w:rsidR="00000000" w:rsidRPr="00000000">
        <w:rPr>
          <w:rtl w:val="0"/>
        </w:rPr>
        <w:t xml:space="preserve">2009</w:t>
      </w:r>
      <w:commentRangeEnd w:id="320"/>
      <w:r w:rsidDel="00000000" w:rsidR="00000000" w:rsidRPr="00000000">
        <w:commentReference w:id="320"/>
      </w:r>
      <w:r w:rsidDel="00000000" w:rsidR="00000000" w:rsidRPr="00000000">
        <w:rPr>
          <w:rtl w:val="0"/>
        </w:rPr>
        <w:t xml:space="preserve">), in particular for the highly dynamic ecosystems of the tropics.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ins w:author="Maria Santos" w:id="12" w:date="2024-09-13T10:44:12Z">
        <w:commentRangeStart w:id="321"/>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22"/>
        <w:r w:rsidDel="00000000" w:rsidR="00000000" w:rsidRPr="00000000">
          <w:rPr>
            <w:rtl w:val="0"/>
          </w:rPr>
          <w:t xml:space="preserve">Dearing et al. 2010, Mueller et al. 2024</w:t>
        </w:r>
        <w:commentRangeEnd w:id="322"/>
        <w:r w:rsidDel="00000000" w:rsidR="00000000" w:rsidRPr="00000000">
          <w:commentReference w:id="322"/>
        </w:r>
        <w:r w:rsidDel="00000000" w:rsidR="00000000" w:rsidRPr="00000000">
          <w:rPr>
            <w:rtl w:val="0"/>
          </w:rPr>
          <w:t xml:space="preserve">), and reveals new and complex patterns and processes not evident when studied by social or natural scientists separately (</w:t>
        </w:r>
        <w:commentRangeStart w:id="323"/>
        <w:r w:rsidDel="00000000" w:rsidR="00000000" w:rsidRPr="00000000">
          <w:rPr>
            <w:rtl w:val="0"/>
          </w:rPr>
          <w:t xml:space="preserve">Liu et al. 2007</w:t>
        </w:r>
        <w:commentRangeEnd w:id="323"/>
        <w:r w:rsidDel="00000000" w:rsidR="00000000" w:rsidRPr="00000000">
          <w:commentReference w:id="323"/>
        </w:r>
        <w:r w:rsidDel="00000000" w:rsidR="00000000" w:rsidRPr="00000000">
          <w:rPr>
            <w:rtl w:val="0"/>
          </w:rPr>
          <w:t xml:space="preserve">). </w:t>
        </w:r>
        <w:commentRangeStart w:id="324"/>
        <w:r w:rsidDel="00000000" w:rsidR="00000000" w:rsidRPr="00000000">
          <w:rPr>
            <w:rtl w:val="0"/>
          </w:rPr>
          <w:t xml:space="preserve">In</w:t>
        </w:r>
        <w:commentRangeEnd w:id="324"/>
        <w:r w:rsidDel="00000000" w:rsidR="00000000" w:rsidRPr="00000000">
          <w:commentReference w:id="324"/>
        </w:r>
        <w:r w:rsidDel="00000000" w:rsidR="00000000" w:rsidRPr="00000000">
          <w:rPr>
            <w:rtl w:val="0"/>
          </w:rPr>
          <w:t xml:space="preserve"> tropical social-ecological systems, feedbacks play a critical role in maintaining resilience and guiding the trajectory of these systems (Dearing, et al. 2010). </w:t>
        </w:r>
      </w:ins>
      <w:commentRangeEnd w:id="321"/>
      <w:r w:rsidDel="00000000" w:rsidR="00000000" w:rsidRPr="00000000">
        <w:commentReference w:id="321"/>
      </w:r>
      <w:r w:rsidDel="00000000" w:rsidR="00000000" w:rsidRPr="00000000">
        <w:rPr>
          <w:rtl w:val="0"/>
        </w:rPr>
        <w:t xml:space="preserve">In particular, changing social-ecological systems dynamics in tropical forests are driven by a combination of direct and indirect forces (Lambin &amp; G</w:t>
      </w:r>
      <w:commentRangeStart w:id="325"/>
      <w:r w:rsidDel="00000000" w:rsidR="00000000" w:rsidRPr="00000000">
        <w:rPr>
          <w:rtl w:val="0"/>
        </w:rPr>
        <w:t xml:space="preserve">eist 2002</w:t>
      </w:r>
      <w:commentRangeEnd w:id="325"/>
      <w:r w:rsidDel="00000000" w:rsidR="00000000" w:rsidRPr="00000000">
        <w:commentReference w:id="325"/>
      </w:r>
      <w:r w:rsidDel="00000000" w:rsidR="00000000" w:rsidRPr="00000000">
        <w:rPr>
          <w:rtl w:val="0"/>
        </w:rPr>
        <w:t xml:space="preserve">, Lambin et al. </w:t>
      </w:r>
      <w:commentRangeStart w:id="326"/>
      <w:r w:rsidDel="00000000" w:rsidR="00000000" w:rsidRPr="00000000">
        <w:rPr>
          <w:rtl w:val="0"/>
        </w:rPr>
        <w:t xml:space="preserve">2003</w:t>
      </w:r>
      <w:commentRangeEnd w:id="326"/>
      <w:r w:rsidDel="00000000" w:rsidR="00000000" w:rsidRPr="00000000">
        <w:commentReference w:id="326"/>
      </w:r>
      <w:r w:rsidDel="00000000" w:rsidR="00000000" w:rsidRPr="00000000">
        <w:rPr>
          <w:rtl w:val="0"/>
        </w:rPr>
        <w:t xml:space="preserve">) including, deforestation and degradation (Pot</w:t>
      </w:r>
      <w:commentRangeStart w:id="327"/>
      <w:r w:rsidDel="00000000" w:rsidR="00000000" w:rsidRPr="00000000">
        <w:rPr>
          <w:rtl w:val="0"/>
        </w:rPr>
        <w:t xml:space="preserve">apov et al. 2</w:t>
      </w:r>
      <w:commentRangeEnd w:id="327"/>
      <w:r w:rsidDel="00000000" w:rsidR="00000000" w:rsidRPr="00000000">
        <w:commentReference w:id="327"/>
      </w:r>
      <w:r w:rsidDel="00000000" w:rsidR="00000000" w:rsidRPr="00000000">
        <w:rPr>
          <w:rtl w:val="0"/>
        </w:rPr>
        <w:t xml:space="preserve">022, Lapola et al. </w:t>
      </w:r>
      <w:commentRangeStart w:id="328"/>
      <w:r w:rsidDel="00000000" w:rsidR="00000000" w:rsidRPr="00000000">
        <w:rPr>
          <w:rtl w:val="0"/>
        </w:rPr>
        <w:t xml:space="preserve">2023</w:t>
      </w:r>
      <w:commentRangeEnd w:id="328"/>
      <w:r w:rsidDel="00000000" w:rsidR="00000000" w:rsidRPr="00000000">
        <w:commentReference w:id="328"/>
      </w:r>
      <w:r w:rsidDel="00000000" w:rsidR="00000000" w:rsidRPr="00000000">
        <w:rPr>
          <w:rtl w:val="0"/>
        </w:rPr>
        <w:t xml:space="preserve">, Bourgoin et al. </w:t>
      </w:r>
      <w:commentRangeStart w:id="329"/>
      <w:r w:rsidDel="00000000" w:rsidR="00000000" w:rsidRPr="00000000">
        <w:rPr>
          <w:rtl w:val="0"/>
        </w:rPr>
        <w:t xml:space="preserve">2024</w:t>
      </w:r>
      <w:commentRangeEnd w:id="329"/>
      <w:r w:rsidDel="00000000" w:rsidR="00000000" w:rsidRPr="00000000">
        <w:commentReference w:id="329"/>
      </w:r>
      <w:r w:rsidDel="00000000" w:rsidR="00000000" w:rsidRPr="00000000">
        <w:rPr>
          <w:rtl w:val="0"/>
        </w:rPr>
        <w:t xml:space="preserve">), restoration and reforestation (</w:t>
      </w:r>
      <w:r w:rsidDel="00000000" w:rsidR="00000000" w:rsidRPr="00000000">
        <w:rPr>
          <w:rtl w:val="0"/>
        </w:rPr>
        <w:t xml:space="preserve">Crouzeilles et al. </w:t>
      </w:r>
      <w:commentRangeStart w:id="330"/>
      <w:r w:rsidDel="00000000" w:rsidR="00000000" w:rsidRPr="00000000">
        <w:rPr>
          <w:rtl w:val="0"/>
        </w:rPr>
        <w:t xml:space="preserve">2017</w:t>
      </w:r>
      <w:commentRangeEnd w:id="330"/>
      <w:r w:rsidDel="00000000" w:rsidR="00000000" w:rsidRPr="00000000">
        <w:commentReference w:id="330"/>
      </w:r>
      <w:r w:rsidDel="00000000" w:rsidR="00000000" w:rsidRPr="00000000">
        <w:rPr>
          <w:rtl w:val="0"/>
        </w:rPr>
        <w:t xml:space="preserve">, Jackovak et al. </w:t>
      </w:r>
      <w:commentRangeStart w:id="331"/>
      <w:r w:rsidDel="00000000" w:rsidR="00000000" w:rsidRPr="00000000">
        <w:rPr>
          <w:rtl w:val="0"/>
        </w:rPr>
        <w:t xml:space="preserve">2021</w:t>
      </w:r>
      <w:commentRangeEnd w:id="331"/>
      <w:r w:rsidDel="00000000" w:rsidR="00000000" w:rsidRPr="00000000">
        <w:commentReference w:id="331"/>
      </w:r>
      <w:r w:rsidDel="00000000" w:rsidR="00000000" w:rsidRPr="00000000">
        <w:rPr>
          <w:rtl w:val="0"/>
        </w:rPr>
        <w:t xml:space="preserve">), international policy initiatives (Getti et al. 2023), market dynamics (Lambin et al. 2018, Grass et al.</w:t>
      </w:r>
      <w:commentRangeStart w:id="332"/>
      <w:r w:rsidDel="00000000" w:rsidR="00000000" w:rsidRPr="00000000">
        <w:rPr>
          <w:rtl w:val="0"/>
        </w:rPr>
        <w:t xml:space="preserve"> 2020</w:t>
      </w:r>
      <w:commentRangeEnd w:id="332"/>
      <w:r w:rsidDel="00000000" w:rsidR="00000000" w:rsidRPr="00000000">
        <w:commentReference w:id="332"/>
      </w:r>
      <w:r w:rsidDel="00000000" w:rsidR="00000000" w:rsidRPr="00000000">
        <w:rPr>
          <w:rtl w:val="0"/>
        </w:rPr>
        <w:t xml:space="preserve">), agriculture and commodity crop expansion (Koh &amp; Wilcove 2008; Bennett et al. 2018; Geist &amp; Lambin 2002; Shapiro et al. 2023; Tyukavina et al. 2018; Garrett et al. 2018; Robbins et al. 2015), infrastructure development (Lambin et al. 2003), local and Indigenous forest management (</w:t>
      </w:r>
      <w:r w:rsidDel="00000000" w:rsidR="00000000" w:rsidRPr="00000000">
        <w:rPr>
          <w:rtl w:val="0"/>
        </w:rPr>
        <w:t xml:space="preserve">Wiersum </w:t>
      </w:r>
      <w:commentRangeStart w:id="333"/>
      <w:r w:rsidDel="00000000" w:rsidR="00000000" w:rsidRPr="00000000">
        <w:rPr>
          <w:rtl w:val="0"/>
        </w:rPr>
        <w:t xml:space="preserve">1997</w:t>
      </w:r>
      <w:commentRangeEnd w:id="333"/>
      <w:r w:rsidDel="00000000" w:rsidR="00000000" w:rsidRPr="00000000">
        <w:commentReference w:id="333"/>
      </w:r>
      <w:r w:rsidDel="00000000" w:rsidR="00000000" w:rsidRPr="00000000">
        <w:rPr>
          <w:rtl w:val="0"/>
        </w:rPr>
        <w:t xml:space="preserve">, Michon et al. </w:t>
      </w:r>
      <w:commentRangeStart w:id="334"/>
      <w:r w:rsidDel="00000000" w:rsidR="00000000" w:rsidRPr="00000000">
        <w:rPr>
          <w:rtl w:val="0"/>
        </w:rPr>
        <w:t xml:space="preserve">2007</w:t>
      </w:r>
      <w:commentRangeEnd w:id="334"/>
      <w:r w:rsidDel="00000000" w:rsidR="00000000" w:rsidRPr="00000000">
        <w:commentReference w:id="334"/>
      </w:r>
      <w:r w:rsidDel="00000000" w:rsidR="00000000" w:rsidRPr="00000000">
        <w:rPr>
          <w:rtl w:val="0"/>
        </w:rPr>
        <w:t xml:space="preserve">, Sze et al. </w:t>
      </w:r>
      <w:commentRangeStart w:id="335"/>
      <w:r w:rsidDel="00000000" w:rsidR="00000000" w:rsidRPr="00000000">
        <w:rPr>
          <w:rtl w:val="0"/>
        </w:rPr>
        <w:t xml:space="preserve">2022</w:t>
      </w:r>
      <w:commentRangeEnd w:id="335"/>
      <w:r w:rsidDel="00000000" w:rsidR="00000000" w:rsidRPr="00000000">
        <w:commentReference w:id="335"/>
      </w:r>
      <w:r w:rsidDel="00000000" w:rsidR="00000000" w:rsidRPr="00000000">
        <w:rPr>
          <w:rtl w:val="0"/>
        </w:rPr>
        <w:t xml:space="preserve">, </w:t>
      </w:r>
      <w:commentRangeStart w:id="336"/>
      <w:r w:rsidDel="00000000" w:rsidR="00000000" w:rsidRPr="00000000">
        <w:rPr>
          <w:rtl w:val="0"/>
        </w:rPr>
        <w:t xml:space="preserve">2024</w:t>
      </w:r>
      <w:commentRangeEnd w:id="336"/>
      <w:r w:rsidDel="00000000" w:rsidR="00000000" w:rsidRPr="00000000">
        <w:commentReference w:id="336"/>
      </w:r>
      <w:r w:rsidDel="00000000" w:rsidR="00000000" w:rsidRPr="00000000">
        <w:rPr>
          <w:rtl w:val="0"/>
        </w:rPr>
        <w:t xml:space="preserve">) and various forms of environmental governance (Fent et al. 2019; Bennett et al. 2018). Each of these drivers interacts with changing climate dynamics to impact carbon stocks (Liu et al. 2017; Hubau et al. 2020; Bennett et al. 2021), hydrological regimes (Staal et al. 2018; Karam et al. 2023; Wolh et al. 2012), seasonality (Fu et al. 2013), phenology (Couralet et al. 2013; Koltunov et al 2009), ecosystem function (Ordway &amp; Asner 2020; Aguirre-Gutiérrez et al. 2022), plant-animal interactions (Schmitz et al. 2018), species composition and biodiversity (Oliver &amp; Moorcroft 2014; Asner et al. 2010), fire regimes (</w:t>
      </w:r>
      <w:r w:rsidDel="00000000" w:rsidR="00000000" w:rsidRPr="00000000">
        <w:rPr>
          <w:rtl w:val="0"/>
        </w:rPr>
        <w:t xml:space="preserve">Tyukavi</w:t>
      </w:r>
      <w:r w:rsidDel="00000000" w:rsidR="00000000" w:rsidRPr="00000000">
        <w:rPr>
          <w:rtl w:val="0"/>
        </w:rPr>
        <w:t xml:space="preserve">na et </w:t>
      </w:r>
      <w:r w:rsidDel="00000000" w:rsidR="00000000" w:rsidRPr="00000000">
        <w:rPr>
          <w:rtl w:val="0"/>
        </w:rPr>
        <w:t xml:space="preserve">al. </w:t>
      </w:r>
      <w:commentRangeStart w:id="337"/>
      <w:r w:rsidDel="00000000" w:rsidR="00000000" w:rsidRPr="00000000">
        <w:rPr>
          <w:rtl w:val="0"/>
        </w:rPr>
        <w:t xml:space="preserve">2022</w:t>
      </w:r>
      <w:commentRangeEnd w:id="337"/>
      <w:r w:rsidDel="00000000" w:rsidR="00000000" w:rsidRPr="00000000">
        <w:commentReference w:id="337"/>
      </w:r>
      <w:r w:rsidDel="00000000" w:rsidR="00000000" w:rsidRPr="00000000">
        <w:rPr>
          <w:rtl w:val="0"/>
        </w:rPr>
        <w:t xml:space="preserve">, </w:t>
      </w:r>
      <w:r w:rsidDel="00000000" w:rsidR="00000000" w:rsidRPr="00000000">
        <w:rPr>
          <w:rtl w:val="0"/>
        </w:rPr>
        <w:t xml:space="preserve">Williamson </w:t>
      </w:r>
      <w:r w:rsidDel="00000000" w:rsidR="00000000" w:rsidRPr="00000000">
        <w:rPr>
          <w:rtl w:val="0"/>
        </w:rPr>
        <w:t xml:space="preserve">et al. </w:t>
      </w:r>
      <w:commentRangeStart w:id="338"/>
      <w:r w:rsidDel="00000000" w:rsidR="00000000" w:rsidRPr="00000000">
        <w:rPr>
          <w:rtl w:val="0"/>
        </w:rPr>
        <w:t xml:space="preserve">2024</w:t>
      </w:r>
      <w:commentRangeEnd w:id="338"/>
      <w:r w:rsidDel="00000000" w:rsidR="00000000" w:rsidRPr="00000000">
        <w:commentReference w:id="338"/>
      </w:r>
      <w:r w:rsidDel="00000000" w:rsidR="00000000" w:rsidRPr="00000000">
        <w:rPr>
          <w:rtl w:val="0"/>
        </w:rPr>
        <w:t xml:space="preserve">), food security (Flachsbarth et al. 2015; Sanchez et al. 2000), and local livelihoods (Whitfield et al. 2019; Sonwa et al. 2012). While these drivers are similar across the tropics, place-specific political, economic, cultural, and management conditions influence the response, resiliency, and adaptations of tropical forests and local communities to global change dynamics (Liu et al. 2017; Hubau et al. 2020; Saatchi et al. 2021; Geist &amp; Lambin 2002; Bennett et al. 2018; Turner 2014).</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ins w:author="Maria Santos" w:id="13" w:date="2024-09-13T10:44:40Z">
        <w:commentRangeStart w:id="339"/>
        <w:r w:rsidDel="00000000" w:rsidR="00000000" w:rsidRPr="00000000">
          <w:rPr>
            <w:rtl w:val="0"/>
          </w:rPr>
          <w:t xml:space="preserve">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commentRangeEnd w:id="339"/>
        <w:r w:rsidDel="00000000" w:rsidR="00000000" w:rsidRPr="00000000">
          <w:commentReference w:id="339"/>
        </w:r>
        <w:r w:rsidDel="00000000" w:rsidR="00000000" w:rsidRPr="00000000">
          <w:rPr>
            <w:rtl w:val="0"/>
          </w:rPr>
          <w:t xml:space="preserve"> </w:t>
        </w:r>
        <w:commentRangeStart w:id="340"/>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(Reyers and Selig 2020).</w:t>
        </w:r>
        <w:commentRangeEnd w:id="340"/>
        <w:r w:rsidDel="00000000" w:rsidR="00000000" w:rsidRPr="00000000">
          <w:commentReference w:id="340"/>
        </w:r>
        <w:r w:rsidDel="00000000" w:rsidR="00000000" w:rsidRPr="00000000">
          <w:rPr>
            <w:rtl w:val="0"/>
          </w:rPr>
          <w:t xml:space="preserve"> </w:t>
        </w:r>
      </w:ins>
      <w:r w:rsidDel="00000000" w:rsidR="00000000" w:rsidRPr="00000000">
        <w:rPr>
          <w:rtl w:val="0"/>
        </w:rPr>
        <w:t xml:space="preserve">In the Amazon, traditional management practices have recently been complemented or replaced by larger-scale management practices, including large-scale deforestation to meet global demand for commodity agriculture, such as soybeans and cattle (Barlow et al. </w:t>
      </w:r>
      <w:commentRangeStart w:id="341"/>
      <w:r w:rsidDel="00000000" w:rsidR="00000000" w:rsidRPr="00000000">
        <w:rPr>
          <w:rtl w:val="0"/>
        </w:rPr>
        <w:t xml:space="preserve">2018</w:t>
      </w:r>
      <w:commentRangeEnd w:id="341"/>
      <w:r w:rsidDel="00000000" w:rsidR="00000000" w:rsidRPr="00000000">
        <w:commentReference w:id="341"/>
      </w:r>
      <w:r w:rsidDel="00000000" w:rsidR="00000000" w:rsidRPr="00000000">
        <w:rPr>
          <w:rtl w:val="0"/>
        </w:rPr>
        <w:t xml:space="preserve">, Londres et al </w:t>
      </w:r>
      <w:commentRangeStart w:id="342"/>
      <w:r w:rsidDel="00000000" w:rsidR="00000000" w:rsidRPr="00000000">
        <w:rPr>
          <w:rtl w:val="0"/>
        </w:rPr>
        <w:t xml:space="preserve">2023</w:t>
      </w:r>
      <w:commentRangeEnd w:id="342"/>
      <w:r w:rsidDel="00000000" w:rsidR="00000000" w:rsidRPr="00000000">
        <w:commentReference w:id="342"/>
      </w:r>
      <w:r w:rsidDel="00000000" w:rsidR="00000000" w:rsidRPr="00000000">
        <w:rPr>
          <w:rtl w:val="0"/>
        </w:rPr>
        <w:t xml:space="preserve">). This has not only led to intensification of land use and informal and illegal activities that have led to large scale deforestation, changes in biogeochemical cycles, water cycling, fire frequency and intensity, and major and irreversible losses of biodiversity within the Amazon Basin, but also to changes in social processes and feedback that determines social and ecological co-benefits that emerge from the forest. Such unsustainable practices led to the emergence of a web of private, public, and civil governance systems that regulate the access to and use of land and its natural resources (von Essen &amp; Lambin, 2021, Lambin et al, 2018). However, in the Congo Basin, land use change and deforestation are primarily a result of small-scale rotational agriculture to meet food security and local livelihood needs (Tyurkavina et al. 2018; Shapiro et al. 2023) and thus points to a different set of actors at play in regulating access to and decisions around land use in the Congo Basin. </w:t>
      </w:r>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highlight w:val="yellow"/>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highlight w:val="yellow"/>
          <w:rtl w:val="0"/>
        </w:rPr>
        <w:t xml:space="preserve">REF</w:t>
      </w:r>
      <w:r w:rsidDel="00000000" w:rsidR="00000000" w:rsidRPr="00000000">
        <w:rPr>
          <w:rtl w:val="0"/>
        </w:rPr>
        <w:t xml:space="preserve">). These human activities create complex interactions and feedbacks between social and ecological systems, resulting in a cascade of environmental and social impacts (</w:t>
      </w:r>
      <w:r w:rsidDel="00000000" w:rsidR="00000000" w:rsidRPr="00000000">
        <w:rPr>
          <w:highlight w:val="yellow"/>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highlight w:val="yellow"/>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highlight w:val="yellow"/>
          <w:rtl w:val="0"/>
        </w:rPr>
        <w:t xml:space="preserve">Lambin &amp; Meyfroidt, 2011</w:t>
      </w:r>
      <w:r w:rsidDel="00000000" w:rsidR="00000000" w:rsidRPr="00000000">
        <w:rPr>
          <w:rtl w:val="0"/>
        </w:rPr>
        <w:t xml:space="preserve">). </w:t>
      </w:r>
      <w:r w:rsidDel="00000000" w:rsidR="00000000" w:rsidRPr="00000000">
        <w:rPr>
          <w:rtl w:val="0"/>
        </w:rPr>
        <w:t xml:space="preserve">A better understanding of the diverse social-ecological feedbacks across tropical geographies and communities can improve our understanding of tropical heterogeneity and help inform the development of place based and culturally sensitive management plans and policies </w:t>
      </w:r>
      <w:r w:rsidDel="00000000" w:rsidR="00000000" w:rsidRPr="00000000">
        <w:rPr>
          <w:rtl w:val="0"/>
        </w:rPr>
        <w:t xml:space="preserve">while also supporting the livelihoods and cultures of the people who depend on them</w:t>
      </w:r>
      <w:r w:rsidDel="00000000" w:rsidR="00000000" w:rsidRPr="00000000">
        <w:rPr>
          <w:rtl w:val="0"/>
        </w:rPr>
        <w:t xml:space="preserve">.</w:t>
      </w:r>
    </w:p>
    <w:p w:rsidR="00000000" w:rsidDel="00000000" w:rsidP="00000000" w:rsidRDefault="00000000" w:rsidRPr="00000000" w14:paraId="00000156">
      <w:pPr>
        <w:spacing w:after="240" w:before="240" w:lineRule="auto"/>
        <w:rPr/>
      </w:pPr>
      <w:r w:rsidDel="00000000" w:rsidR="00000000" w:rsidRPr="00000000">
        <w:rPr>
          <w:rtl w:val="0"/>
        </w:rPr>
        <w:t xml:space="preserve">Tropical forests are regions of cultural and biological diversity, home to a vast array of ecosystems and communities that have coexisted for millennia (</w:t>
      </w:r>
      <w:commentRangeStart w:id="343"/>
      <w:r w:rsidDel="00000000" w:rsidR="00000000" w:rsidRPr="00000000">
        <w:rPr>
          <w:rtl w:val="0"/>
        </w:rPr>
        <w:t xml:space="preserve">Nobre et al. 2021</w:t>
      </w:r>
      <w:commentRangeEnd w:id="343"/>
      <w:r w:rsidDel="00000000" w:rsidR="00000000" w:rsidRPr="00000000">
        <w:commentReference w:id="343"/>
      </w:r>
      <w:r w:rsidDel="00000000" w:rsidR="00000000" w:rsidRPr="00000000">
        <w:rPr>
          <w:rtl w:val="0"/>
        </w:rPr>
        <w:t xml:space="preserve">). However, this diversity is increasingly under threat due to a variety of human activities that disrupt the balance between social and ecological systems (</w:t>
      </w:r>
      <w:commentRangeStart w:id="344"/>
      <w:r w:rsidDel="00000000" w:rsidR="00000000" w:rsidRPr="00000000">
        <w:rPr>
          <w:rtl w:val="0"/>
        </w:rPr>
        <w:t xml:space="preserve">Malhi et al. 2014</w:t>
      </w:r>
      <w:r w:rsidDel="00000000" w:rsidR="00000000" w:rsidRPr="00000000">
        <w:rPr>
          <w:rtl w:val="0"/>
        </w:rPr>
        <w:t xml:space="preserve">)</w:t>
      </w:r>
      <w:commentRangeEnd w:id="344"/>
      <w:r w:rsidDel="00000000" w:rsidR="00000000" w:rsidRPr="00000000">
        <w:commentReference w:id="344"/>
      </w:r>
      <w:r w:rsidDel="00000000" w:rsidR="00000000" w:rsidRPr="00000000">
        <w:rPr>
          <w:rtl w:val="0"/>
        </w:rPr>
        <w:t xml:space="preserve">. Small-scale and subsistence agriculture, which has traditionally been practiced sustainably by many indigenous, local communities and settlers,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45"/>
      <w:r w:rsidDel="00000000" w:rsidR="00000000" w:rsidRPr="00000000">
        <w:rPr>
          <w:rtl w:val="0"/>
        </w:rPr>
        <w:t xml:space="preserve">Haddad et al. 2024</w:t>
      </w:r>
      <w:commentRangeEnd w:id="345"/>
      <w:r w:rsidDel="00000000" w:rsidR="00000000" w:rsidRPr="00000000">
        <w:commentReference w:id="345"/>
      </w:r>
      <w:r w:rsidDel="00000000" w:rsidR="00000000" w:rsidRPr="00000000">
        <w:rPr>
          <w:rtl w:val="0"/>
        </w:rPr>
        <w:t xml:space="preserve">).</w:t>
      </w:r>
      <w:r w:rsidDel="00000000" w:rsidR="00000000" w:rsidRPr="00000000">
        <w:rPr>
          <w:rtl w:val="0"/>
        </w:rPr>
        <w:t xml:space="preserve"> </w:t>
      </w:r>
      <w:commentRangeStart w:id="346"/>
      <w:r w:rsidDel="00000000" w:rsidR="00000000" w:rsidRPr="00000000">
        <w:rPr>
          <w:rtl w:val="0"/>
        </w:rPr>
        <w:t xml:space="preserve">Yet new thinking aims at promoting the emerging concept of socio-ecological hope spots (</w:t>
      </w:r>
      <w:commentRangeStart w:id="347"/>
      <w:r w:rsidDel="00000000" w:rsidR="00000000" w:rsidRPr="00000000">
        <w:rPr>
          <w:rtl w:val="0"/>
        </w:rPr>
        <w:t xml:space="preserve">Levis, et al. 2024</w:t>
      </w:r>
      <w:commentRangeEnd w:id="347"/>
      <w:r w:rsidDel="00000000" w:rsidR="00000000" w:rsidRPr="00000000">
        <w:commentReference w:id="347"/>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highlight w:val="yellow"/>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46"/>
      <w:r w:rsidDel="00000000" w:rsidR="00000000" w:rsidRPr="00000000">
        <w:commentReference w:id="346"/>
      </w: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t xml:space="preserve">While much understanding is being gained about tropical systems, to date as the majority of the studies to date focus on the impacts of human activities. PANGEA has therefore the unique opportunity to pioneer research in social-ecological feedbacks, fundamental to maintaining tropical systems as well as accurately predict the long-term impacts of human actions on tropical ecosystems, such as deforestation, agricultural expansion, and resource extraction (</w:t>
      </w:r>
      <w:r w:rsidDel="00000000" w:rsidR="00000000" w:rsidRPr="00000000">
        <w:rPr>
          <w:rtl w:val="0"/>
        </w:rPr>
        <w:t xml:space="preserve">Pörtner et al. 2021</w:t>
      </w:r>
      <w:r w:rsidDel="00000000" w:rsidR="00000000" w:rsidRPr="00000000">
        <w:rPr>
          <w:rtl w:val="0"/>
        </w:rPr>
        <w:t xml:space="preserve">), as well as the short and long term effects of loss of ecosystem functionality on local communities. 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p>
    <w:p w:rsidR="00000000" w:rsidDel="00000000" w:rsidP="00000000" w:rsidRDefault="00000000" w:rsidRPr="00000000" w14:paraId="00000158">
      <w:pPr>
        <w:spacing w:after="240" w:before="240" w:lineRule="auto"/>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48"/>
      <w:r w:rsidDel="00000000" w:rsidR="00000000" w:rsidRPr="00000000">
        <w:rPr>
          <w:rtl w:val="0"/>
        </w:rPr>
        <w:t xml:space="preserve">2024</w:t>
      </w:r>
      <w:commentRangeEnd w:id="348"/>
      <w:r w:rsidDel="00000000" w:rsidR="00000000" w:rsidRPr="00000000">
        <w:commentReference w:id="348"/>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w:t>
      </w:r>
    </w:p>
    <w:p w:rsidR="00000000" w:rsidDel="00000000" w:rsidP="00000000" w:rsidRDefault="00000000" w:rsidRPr="00000000" w14:paraId="00000159">
      <w:pPr>
        <w:ind w:left="0" w:firstLine="0"/>
        <w:rPr/>
      </w:pPr>
      <w:r w:rsidDel="00000000" w:rsidR="00000000" w:rsidRPr="00000000">
        <w:rPr>
          <w:rtl w:val="0"/>
        </w:rPr>
        <w:t xml:space="preserve">Further, a research frontier lies in addressing emerging areas, such as incorporating feedbacks into models, where the dynamic interplay between ecological impacts and human well-being is quantified (Brown and Rounsevell </w:t>
      </w:r>
      <w:commentRangeStart w:id="349"/>
      <w:r w:rsidDel="00000000" w:rsidR="00000000" w:rsidRPr="00000000">
        <w:rPr>
          <w:rtl w:val="0"/>
        </w:rPr>
        <w:t xml:space="preserve">2020</w:t>
      </w:r>
      <w:commentRangeEnd w:id="349"/>
      <w:r w:rsidDel="00000000" w:rsidR="00000000" w:rsidRPr="00000000">
        <w:commentReference w:id="349"/>
      </w:r>
      <w:r w:rsidDel="00000000" w:rsidR="00000000" w:rsidRPr="00000000">
        <w:rPr>
          <w:rtl w:val="0"/>
        </w:rPr>
        <w:t xml:space="preserve">). This might mean, exploring how changes in biodiversity, ecosystem health, and ecosystem services directly affect livelihoods, health, and social stability (Berrio-Giraldo et al </w:t>
      </w:r>
      <w:commentRangeStart w:id="350"/>
      <w:r w:rsidDel="00000000" w:rsidR="00000000" w:rsidRPr="00000000">
        <w:rPr>
          <w:rtl w:val="0"/>
        </w:rPr>
        <w:t xml:space="preserve">2021</w:t>
      </w:r>
      <w:commentRangeEnd w:id="350"/>
      <w:r w:rsidDel="00000000" w:rsidR="00000000" w:rsidRPr="00000000">
        <w:commentReference w:id="350"/>
      </w:r>
      <w:r w:rsidDel="00000000" w:rsidR="00000000" w:rsidRPr="00000000">
        <w:rPr>
          <w:rtl w:val="0"/>
        </w:rPr>
        <w:t xml:space="preserve">, Gonzalez-Redin et al. </w:t>
      </w:r>
      <w:commentRangeStart w:id="351"/>
      <w:r w:rsidDel="00000000" w:rsidR="00000000" w:rsidRPr="00000000">
        <w:rPr>
          <w:rtl w:val="0"/>
        </w:rPr>
        <w:t xml:space="preserve">2019</w:t>
      </w:r>
      <w:commentRangeEnd w:id="351"/>
      <w:r w:rsidDel="00000000" w:rsidR="00000000" w:rsidRPr="00000000">
        <w:commentReference w:id="351"/>
      </w:r>
      <w:r w:rsidDel="00000000" w:rsidR="00000000" w:rsidRPr="00000000">
        <w:rPr>
          <w:rtl w:val="0"/>
        </w:rPr>
        <w:t xml:space="preserve">).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rtl w:val="0"/>
        </w:rPr>
        <w:t xml:space="preserve">Chaplin-Kramer et al</w:t>
      </w:r>
      <w:commentRangeStart w:id="352"/>
      <w:r w:rsidDel="00000000" w:rsidR="00000000" w:rsidRPr="00000000">
        <w:rPr>
          <w:rtl w:val="0"/>
        </w:rPr>
        <w:t xml:space="preserve"> 2024</w:t>
      </w:r>
      <w:commentRangeEnd w:id="352"/>
      <w:r w:rsidDel="00000000" w:rsidR="00000000" w:rsidRPr="00000000">
        <w:commentReference w:id="352"/>
      </w:r>
      <w:r w:rsidDel="00000000" w:rsidR="00000000" w:rsidRPr="00000000">
        <w:rPr>
          <w:rtl w:val="0"/>
        </w:rPr>
        <w:t xml:space="preserve">).</w:t>
      </w:r>
    </w:p>
    <w:p w:rsidR="00000000" w:rsidDel="00000000" w:rsidP="00000000" w:rsidRDefault="00000000" w:rsidRPr="00000000" w14:paraId="0000015A">
      <w:pPr>
        <w:spacing w:after="240" w:before="240" w:lineRule="auto"/>
        <w:rPr/>
      </w:pPr>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highlight w:val="yellow"/>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highlight w:val="yellow"/>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5F">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62">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63">
      <w:pPr>
        <w:ind w:left="0" w:firstLine="0"/>
        <w:rPr>
          <w:color w:val="ff0000"/>
        </w:rPr>
      </w:pPr>
      <w:r w:rsidDel="00000000" w:rsidR="00000000" w:rsidRPr="00000000">
        <w:rPr>
          <w:rtl w:val="0"/>
        </w:rPr>
      </w:r>
    </w:p>
    <w:p w:rsidR="00000000" w:rsidDel="00000000" w:rsidP="00000000" w:rsidRDefault="00000000" w:rsidRPr="00000000" w14:paraId="00000164">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53"/>
      <w:r w:rsidDel="00000000" w:rsidR="00000000" w:rsidRPr="00000000">
        <w:rPr>
          <w:color w:val="ff0000"/>
          <w:rtl w:val="0"/>
        </w:rPr>
        <w:t xml:space="preserve">Fischer et al. 2017</w:t>
      </w:r>
      <w:commentRangeEnd w:id="353"/>
      <w:r w:rsidDel="00000000" w:rsidR="00000000" w:rsidRPr="00000000">
        <w:commentReference w:id="353"/>
      </w:r>
      <w:r w:rsidDel="00000000" w:rsidR="00000000" w:rsidRPr="00000000">
        <w:rPr>
          <w:color w:val="ff0000"/>
          <w:rtl w:val="0"/>
        </w:rPr>
        <w:t xml:space="preserve">), to recognize that most landscapes are human dominated (</w:t>
      </w:r>
      <w:commentRangeStart w:id="354"/>
      <w:r w:rsidDel="00000000" w:rsidR="00000000" w:rsidRPr="00000000">
        <w:rPr>
          <w:color w:val="ff0000"/>
          <w:rtl w:val="0"/>
        </w:rPr>
        <w:t xml:space="preserve">Sanderson et al. 2002, Ellis et al. 2021</w:t>
      </w:r>
      <w:commentRangeEnd w:id="354"/>
      <w:r w:rsidDel="00000000" w:rsidR="00000000" w:rsidRPr="00000000">
        <w:commentReference w:id="354"/>
      </w:r>
      <w:r w:rsidDel="00000000" w:rsidR="00000000" w:rsidRPr="00000000">
        <w:rPr>
          <w:color w:val="ff0000"/>
          <w:rtl w:val="0"/>
        </w:rPr>
        <w:t xml:space="preserve">), and to pay closer attention to human agency and context specificity of human activities (</w:t>
      </w:r>
      <w:commentRangeStart w:id="355"/>
      <w:r w:rsidDel="00000000" w:rsidR="00000000" w:rsidRPr="00000000">
        <w:rPr>
          <w:color w:val="ff0000"/>
          <w:rtl w:val="0"/>
        </w:rPr>
        <w:t xml:space="preserve">Ramankutty and Rhemtulla 2013, Pratzer et al. 2024</w:t>
      </w:r>
      <w:commentRangeEnd w:id="355"/>
      <w:r w:rsidDel="00000000" w:rsidR="00000000" w:rsidRPr="00000000">
        <w:commentReference w:id="355"/>
      </w:r>
      <w:r w:rsidDel="00000000" w:rsidR="00000000" w:rsidRPr="00000000">
        <w:rPr>
          <w:color w:val="ff0000"/>
          <w:rtl w:val="0"/>
        </w:rPr>
        <w:t xml:space="preserve">).</w:t>
      </w:r>
    </w:p>
    <w:p w:rsidR="00000000" w:rsidDel="00000000" w:rsidP="00000000" w:rsidRDefault="00000000" w:rsidRPr="00000000" w14:paraId="00000165">
      <w:pPr>
        <w:ind w:left="0" w:firstLine="0"/>
        <w:rPr>
          <w:color w:val="ff0000"/>
        </w:rPr>
      </w:pPr>
      <w:r w:rsidDel="00000000" w:rsidR="00000000" w:rsidRPr="00000000">
        <w:rPr>
          <w:rtl w:val="0"/>
        </w:rPr>
      </w:r>
    </w:p>
    <w:p w:rsidR="00000000" w:rsidDel="00000000" w:rsidP="00000000" w:rsidRDefault="00000000" w:rsidRPr="00000000" w14:paraId="00000166">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56"/>
      <w:r w:rsidDel="00000000" w:rsidR="00000000" w:rsidRPr="00000000">
        <w:rPr>
          <w:color w:val="ff0000"/>
          <w:rtl w:val="0"/>
        </w:rPr>
        <w:t xml:space="preserve">Vasco et al 2018, Baragwanath and Bayi 2020, Pratzer et al. 2023</w:t>
      </w:r>
      <w:commentRangeEnd w:id="356"/>
      <w:r w:rsidDel="00000000" w:rsidR="00000000" w:rsidRPr="00000000">
        <w:commentReference w:id="356"/>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57"/>
      <w:commentRangeStart w:id="358"/>
      <w:r w:rsidDel="00000000" w:rsidR="00000000" w:rsidRPr="00000000">
        <w:rPr>
          <w:color w:val="ff0000"/>
          <w:rtl w:val="0"/>
        </w:rPr>
        <w:t xml:space="preserve">Cajete 2000, Salmón 2000, Umeek 2011</w:t>
      </w:r>
      <w:commentRangeEnd w:id="357"/>
      <w:r w:rsidDel="00000000" w:rsidR="00000000" w:rsidRPr="00000000">
        <w:commentReference w:id="357"/>
      </w:r>
      <w:commentRangeEnd w:id="358"/>
      <w:r w:rsidDel="00000000" w:rsidR="00000000" w:rsidRPr="00000000">
        <w:commentReference w:id="358"/>
      </w:r>
      <w:r w:rsidDel="00000000" w:rsidR="00000000" w:rsidRPr="00000000">
        <w:rPr>
          <w:color w:val="ff0000"/>
          <w:rtl w:val="0"/>
        </w:rPr>
        <w:t xml:space="preserve">). Indeed, Indigenous land-based stewardship is often compatible with, and frequently actively supports, forest conservation and restoration (</w:t>
      </w:r>
      <w:commentRangeStart w:id="359"/>
      <w:r w:rsidDel="00000000" w:rsidR="00000000" w:rsidRPr="00000000">
        <w:rPr>
          <w:color w:val="ff0000"/>
          <w:rtl w:val="0"/>
        </w:rPr>
        <w:t xml:space="preserve">Newton et al. 2016, Fernández-Llamazares et al. 2024</w:t>
      </w:r>
      <w:commentRangeEnd w:id="359"/>
      <w:r w:rsidDel="00000000" w:rsidR="00000000" w:rsidRPr="00000000">
        <w:commentReference w:id="359"/>
      </w:r>
      <w:r w:rsidDel="00000000" w:rsidR="00000000" w:rsidRPr="00000000">
        <w:rPr>
          <w:color w:val="ff0000"/>
          <w:rtl w:val="0"/>
        </w:rPr>
        <w:t xml:space="preserve">). This recognition has spawned innovative ways to design multi-functional reserves, policy instruments and management programmes (</w:t>
      </w:r>
      <w:commentRangeStart w:id="360"/>
      <w:r w:rsidDel="00000000" w:rsidR="00000000" w:rsidRPr="00000000">
        <w:rPr>
          <w:color w:val="ff0000"/>
          <w:rtl w:val="0"/>
        </w:rPr>
        <w:t xml:space="preserve">Garnett et al 2018</w:t>
      </w:r>
      <w:commentRangeEnd w:id="360"/>
      <w:r w:rsidDel="00000000" w:rsidR="00000000" w:rsidRPr="00000000">
        <w:commentReference w:id="360"/>
      </w:r>
      <w:r w:rsidDel="00000000" w:rsidR="00000000" w:rsidRPr="00000000">
        <w:rPr>
          <w:color w:val="ff0000"/>
          <w:rtl w:val="0"/>
        </w:rPr>
        <w:t xml:space="preserve">).</w:t>
      </w:r>
    </w:p>
    <w:p w:rsidR="00000000" w:rsidDel="00000000" w:rsidP="00000000" w:rsidRDefault="00000000" w:rsidRPr="00000000" w14:paraId="00000167">
      <w:pPr>
        <w:ind w:firstLine="720"/>
        <w:rPr/>
      </w:pPr>
      <w:r w:rsidDel="00000000" w:rsidR="00000000" w:rsidRPr="00000000">
        <w:rPr>
          <w:rtl w:val="0"/>
        </w:rPr>
        <w:t xml:space="preserve"> </w:t>
      </w:r>
    </w:p>
    <w:p w:rsidR="00000000" w:rsidDel="00000000" w:rsidP="00000000" w:rsidRDefault="00000000" w:rsidRPr="00000000" w14:paraId="00000168">
      <w:pPr>
        <w:rPr/>
      </w:pPr>
      <w:commentRangeStart w:id="361"/>
      <w:commentRangeStart w:id="362"/>
      <w:r w:rsidDel="00000000" w:rsidR="00000000" w:rsidRPr="00000000">
        <w:rPr>
          <w:rtl w:val="0"/>
        </w:rPr>
        <w:t xml:space="preserve">SES APPROACH/METHODS</w:t>
      </w:r>
    </w:p>
    <w:p w:rsidR="00000000" w:rsidDel="00000000" w:rsidP="00000000" w:rsidRDefault="00000000" w:rsidRPr="00000000" w14:paraId="00000169">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6A">
      <w:pPr>
        <w:numPr>
          <w:ilvl w:val="0"/>
          <w:numId w:val="45"/>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6B">
      <w:pPr>
        <w:numPr>
          <w:ilvl w:val="0"/>
          <w:numId w:val="45"/>
        </w:numPr>
        <w:ind w:left="1440" w:hanging="360"/>
        <w:rPr>
          <w:u w:val="none"/>
        </w:rPr>
      </w:pPr>
      <w:commentRangeStart w:id="363"/>
      <w:r w:rsidDel="00000000" w:rsidR="00000000" w:rsidRPr="00000000">
        <w:rPr>
          <w:rtl w:val="0"/>
        </w:rPr>
        <w:t xml:space="preserve">Identification of crop types; yield mapping (opportunities for RS-based precision ag in the tropics)</w:t>
      </w:r>
      <w:commentRangeEnd w:id="363"/>
      <w:r w:rsidDel="00000000" w:rsidR="00000000" w:rsidRPr="00000000">
        <w:commentReference w:id="363"/>
      </w:r>
      <w:r w:rsidDel="00000000" w:rsidR="00000000" w:rsidRPr="00000000">
        <w:rPr>
          <w:rtl w:val="0"/>
        </w:rPr>
      </w:r>
    </w:p>
    <w:p w:rsidR="00000000" w:rsidDel="00000000" w:rsidP="00000000" w:rsidRDefault="00000000" w:rsidRPr="00000000" w14:paraId="0000016C">
      <w:pPr>
        <w:numPr>
          <w:ilvl w:val="0"/>
          <w:numId w:val="45"/>
        </w:numPr>
        <w:ind w:left="1440" w:hanging="360"/>
        <w:rPr>
          <w:u w:val="none"/>
        </w:rPr>
      </w:pPr>
      <w:commentRangeStart w:id="364"/>
      <w:r w:rsidDel="00000000" w:rsidR="00000000" w:rsidRPr="00000000">
        <w:rPr>
          <w:rtl w:val="0"/>
        </w:rPr>
        <w:t xml:space="preserve">Identification of agroforestry systems</w:t>
      </w:r>
      <w:commentRangeEnd w:id="364"/>
      <w:r w:rsidDel="00000000" w:rsidR="00000000" w:rsidRPr="00000000">
        <w:commentReference w:id="364"/>
      </w:r>
      <w:r w:rsidDel="00000000" w:rsidR="00000000" w:rsidRPr="00000000">
        <w:rPr>
          <w:rtl w:val="0"/>
        </w:rPr>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ind w:firstLine="720"/>
        <w:rPr/>
      </w:pPr>
      <w:r w:rsidDel="00000000" w:rsidR="00000000" w:rsidRPr="00000000">
        <w:rPr>
          <w:rtl w:val="0"/>
        </w:rPr>
        <w:t xml:space="preserve">Field data</w:t>
      </w:r>
    </w:p>
    <w:p w:rsidR="00000000" w:rsidDel="00000000" w:rsidP="00000000" w:rsidRDefault="00000000" w:rsidRPr="00000000" w14:paraId="0000016F">
      <w:pPr>
        <w:numPr>
          <w:ilvl w:val="0"/>
          <w:numId w:val="6"/>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70">
      <w:pPr>
        <w:numPr>
          <w:ilvl w:val="0"/>
          <w:numId w:val="6"/>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71">
      <w:pPr>
        <w:numPr>
          <w:ilvl w:val="0"/>
          <w:numId w:val="6"/>
        </w:numPr>
        <w:ind w:left="1440" w:hanging="360"/>
        <w:rPr>
          <w:u w:val="none"/>
        </w:rPr>
      </w:pPr>
      <w:r w:rsidDel="00000000" w:rsidR="00000000" w:rsidRPr="00000000">
        <w:rPr>
          <w:rtl w:val="0"/>
        </w:rPr>
        <w:t xml:space="preserve">Economics </w:t>
      </w:r>
    </w:p>
    <w:p w:rsidR="00000000" w:rsidDel="00000000" w:rsidP="00000000" w:rsidRDefault="00000000" w:rsidRPr="00000000" w14:paraId="00000172">
      <w:pPr>
        <w:numPr>
          <w:ilvl w:val="0"/>
          <w:numId w:val="6"/>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t xml:space="preserve">Methods: network analysis, social capital, modeling (biophysical models)</w:t>
      </w:r>
      <w:commentRangeEnd w:id="361"/>
      <w:r w:rsidDel="00000000" w:rsidR="00000000" w:rsidRPr="00000000">
        <w:commentReference w:id="361"/>
      </w:r>
      <w:commentRangeEnd w:id="362"/>
      <w:r w:rsidDel="00000000" w:rsidR="00000000" w:rsidRPr="00000000">
        <w:commentReference w:id="362"/>
      </w:r>
      <w:r w:rsidDel="00000000" w:rsidR="00000000" w:rsidRPr="00000000">
        <w:rPr>
          <w:rtl w:val="0"/>
        </w:rPr>
      </w:r>
    </w:p>
    <w:p w:rsidR="00000000" w:rsidDel="00000000" w:rsidP="00000000" w:rsidRDefault="00000000" w:rsidRPr="00000000" w14:paraId="00000175">
      <w:pPr>
        <w:pStyle w:val="Heading3"/>
        <w:rPr/>
      </w:pPr>
      <w:bookmarkStart w:colFirst="0" w:colLast="0" w:name="_7i4li2ka6ozf" w:id="15"/>
      <w:bookmarkEnd w:id="15"/>
      <w:commentRangeStart w:id="365"/>
      <w:r w:rsidDel="00000000" w:rsidR="00000000" w:rsidRPr="00000000">
        <w:rPr>
          <w:rtl w:val="0"/>
        </w:rPr>
        <w:t xml:space="preserve">2.5 </w:t>
      </w:r>
      <w:commentRangeStart w:id="366"/>
      <w:r w:rsidDel="00000000" w:rsidR="00000000" w:rsidRPr="00000000">
        <w:rPr>
          <w:rtl w:val="0"/>
        </w:rPr>
        <w:t xml:space="preserve">Disturbance </w:t>
      </w:r>
      <w:commentRangeEnd w:id="366"/>
      <w:r w:rsidDel="00000000" w:rsidR="00000000" w:rsidRPr="00000000">
        <w:commentReference w:id="366"/>
      </w:r>
      <w:r w:rsidDel="00000000" w:rsidR="00000000" w:rsidRPr="00000000">
        <w:rPr>
          <w:rtl w:val="0"/>
        </w:rPr>
        <w:t xml:space="preserve">Dynamics</w:t>
      </w:r>
      <w:commentRangeEnd w:id="365"/>
      <w:r w:rsidDel="00000000" w:rsidR="00000000" w:rsidRPr="00000000">
        <w:commentReference w:id="365"/>
      </w:r>
      <w:r w:rsidDel="00000000" w:rsidR="00000000" w:rsidRPr="00000000">
        <w:rPr>
          <w:rtl w:val="0"/>
        </w:rPr>
      </w:r>
    </w:p>
    <w:p w:rsidR="00000000" w:rsidDel="00000000" w:rsidP="00000000" w:rsidRDefault="00000000" w:rsidRPr="00000000" w14:paraId="00000176">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77">
      <w:pPr>
        <w:rPr>
          <w:b w:val="1"/>
          <w:i w:val="1"/>
          <w:color w:val="ff0000"/>
        </w:rPr>
      </w:pPr>
      <w:r w:rsidDel="00000000" w:rsidR="00000000" w:rsidRPr="00000000">
        <w:rPr>
          <w:rtl w:val="0"/>
        </w:rPr>
      </w:r>
    </w:p>
    <w:p w:rsidR="00000000" w:rsidDel="00000000" w:rsidP="00000000" w:rsidRDefault="00000000" w:rsidRPr="00000000" w14:paraId="00000178">
      <w:pPr>
        <w:numPr>
          <w:ilvl w:val="0"/>
          <w:numId w:val="4"/>
        </w:numPr>
        <w:ind w:left="720" w:hanging="360"/>
        <w:rPr>
          <w:color w:val="ff0000"/>
          <w:u w:val="none"/>
        </w:rPr>
      </w:pPr>
      <w:r w:rsidDel="00000000" w:rsidR="00000000" w:rsidRPr="00000000">
        <w:rPr>
          <w:color w:val="ff0000"/>
          <w:rtl w:val="0"/>
        </w:rPr>
        <w:t xml:space="preserve">Layout 2 main modal types of disturbance</w:t>
      </w:r>
    </w:p>
    <w:p w:rsidR="00000000" w:rsidDel="00000000" w:rsidP="00000000" w:rsidRDefault="00000000" w:rsidRPr="00000000" w14:paraId="00000179">
      <w:pPr>
        <w:numPr>
          <w:ilvl w:val="1"/>
          <w:numId w:val="4"/>
        </w:numPr>
        <w:ind w:left="1440" w:hanging="360"/>
        <w:rPr>
          <w:color w:val="ff0000"/>
          <w:u w:val="none"/>
        </w:rPr>
      </w:pPr>
      <w:r w:rsidDel="00000000" w:rsidR="00000000" w:rsidRPr="00000000">
        <w:rPr>
          <w:color w:val="ff0000"/>
          <w:rtl w:val="0"/>
        </w:rPr>
        <w:t xml:space="preserve">Direct and indirect?</w:t>
      </w:r>
    </w:p>
    <w:p w:rsidR="00000000" w:rsidDel="00000000" w:rsidP="00000000" w:rsidRDefault="00000000" w:rsidRPr="00000000" w14:paraId="0000017A">
      <w:pPr>
        <w:numPr>
          <w:ilvl w:val="1"/>
          <w:numId w:val="4"/>
        </w:numPr>
        <w:ind w:left="1440" w:hanging="360"/>
        <w:rPr>
          <w:color w:val="ff0000"/>
        </w:rPr>
      </w:pPr>
      <w:r w:rsidDel="00000000" w:rsidR="00000000" w:rsidRPr="00000000">
        <w:rPr>
          <w:color w:val="ff0000"/>
          <w:rtl w:val="0"/>
        </w:rPr>
        <w:t xml:space="preserve">Climate and land-use/defaunation/other direct driven (both human driven)</w:t>
      </w:r>
    </w:p>
    <w:p w:rsidR="00000000" w:rsidDel="00000000" w:rsidP="00000000" w:rsidRDefault="00000000" w:rsidRPr="00000000" w14:paraId="0000017B">
      <w:pPr>
        <w:numPr>
          <w:ilvl w:val="0"/>
          <w:numId w:val="4"/>
        </w:numPr>
        <w:ind w:left="720" w:hanging="360"/>
        <w:rPr>
          <w:color w:val="ff0000"/>
          <w:u w:val="none"/>
        </w:rPr>
      </w:pPr>
      <w:r w:rsidDel="00000000" w:rsidR="00000000" w:rsidRPr="00000000">
        <w:rPr>
          <w:color w:val="ff0000"/>
          <w:rtl w:val="0"/>
        </w:rPr>
        <w:t xml:space="preserve">Review in terms of types of disturbance, intensity of disturbance, and frequency of disturbance</w:t>
      </w:r>
    </w:p>
    <w:p w:rsidR="00000000" w:rsidDel="00000000" w:rsidP="00000000" w:rsidRDefault="00000000" w:rsidRPr="00000000" w14:paraId="0000017C">
      <w:pPr>
        <w:numPr>
          <w:ilvl w:val="1"/>
          <w:numId w:val="4"/>
        </w:numPr>
        <w:ind w:left="1440" w:hanging="360"/>
        <w:rPr>
          <w:color w:val="ff0000"/>
          <w:u w:val="none"/>
        </w:rPr>
      </w:pPr>
      <w:r w:rsidDel="00000000" w:rsidR="00000000" w:rsidRPr="00000000">
        <w:rPr>
          <w:color w:val="ff0000"/>
          <w:rtl w:val="0"/>
        </w:rPr>
        <w:t xml:space="preserve">Emphasize differences within and between tropical forests</w:t>
      </w:r>
    </w:p>
    <w:p w:rsidR="00000000" w:rsidDel="00000000" w:rsidP="00000000" w:rsidRDefault="00000000" w:rsidRPr="00000000" w14:paraId="0000017D">
      <w:pPr>
        <w:numPr>
          <w:ilvl w:val="0"/>
          <w:numId w:val="4"/>
        </w:numPr>
        <w:ind w:left="720" w:hanging="360"/>
        <w:rPr>
          <w:color w:val="ff0000"/>
          <w:u w:val="none"/>
        </w:rPr>
      </w:pPr>
      <w:r w:rsidDel="00000000" w:rsidR="00000000" w:rsidRPr="00000000">
        <w:rPr>
          <w:color w:val="ff0000"/>
          <w:rtl w:val="0"/>
        </w:rPr>
        <w:t xml:space="preserve">Build towards knowledge gaps</w:t>
      </w:r>
    </w:p>
    <w:p w:rsidR="00000000" w:rsidDel="00000000" w:rsidP="00000000" w:rsidRDefault="00000000" w:rsidRPr="00000000" w14:paraId="0000017E">
      <w:pPr>
        <w:rPr/>
      </w:pPr>
      <w:r w:rsidDel="00000000" w:rsidR="00000000" w:rsidRPr="00000000">
        <w:rPr>
          <w:rtl w:val="0"/>
        </w:rPr>
        <w:t xml:space="preserve">Tropical forests are increasingly threatened by a confluence of stressors. This includes natural disturbances, such as storms, fires, or droughts, and anthropogenic disturbances via land cover and land use changes. The effects of these disturbances can be amplified due to climate change from increases in atmospheric greenhouse gases. This potentially leads  to long-term consequences for forest resilience and global climate regulation as disturbances </w:t>
      </w:r>
      <w:r w:rsidDel="00000000" w:rsidR="00000000" w:rsidRPr="00000000">
        <w:rPr>
          <w:rtl w:val="0"/>
        </w:rPr>
        <w:t xml:space="preserve">not only disrupt the functionality of tropical forest ecosystems but also undermine their ability to provide essential services and maintain resilience in the face of ongoing environmental change</w:t>
      </w:r>
      <w:r w:rsidDel="00000000" w:rsidR="00000000" w:rsidRPr="00000000">
        <w:rPr>
          <w:rtl w:val="0"/>
        </w:rPr>
        <w:t xml:space="preserve">. In this section, we discuss natural and anthropogenic disturbances affecting tropical rainforests, differences between disturbances and their effects on rainforests within and between continents, and how climate change acts to amplify and/or introduce feedbacks that alter disturbance intensity and frequency.</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Storm disturbances significantly impact ecosystem ability to store and cycle carbon. They can cause widespread damage to forests via windthrows and floods (</w:t>
      </w:r>
      <w:commentRangeStart w:id="367"/>
      <w:r w:rsidDel="00000000" w:rsidR="00000000" w:rsidRPr="00000000">
        <w:rPr>
          <w:rtl w:val="0"/>
        </w:rPr>
        <w:t xml:space="preserve">Negrón-Juárez et al., 2018</w:t>
      </w:r>
      <w:commentRangeEnd w:id="367"/>
      <w:r w:rsidDel="00000000" w:rsidR="00000000" w:rsidRPr="00000000">
        <w:commentReference w:id="367"/>
      </w:r>
      <w:r w:rsidDel="00000000" w:rsidR="00000000" w:rsidRPr="00000000">
        <w:rPr>
          <w:rtl w:val="0"/>
        </w:rPr>
        <w:t xml:space="preserve">, </w:t>
      </w:r>
      <w:commentRangeStart w:id="368"/>
      <w:r w:rsidDel="00000000" w:rsidR="00000000" w:rsidRPr="00000000">
        <w:rPr>
          <w:rtl w:val="0"/>
        </w:rPr>
        <w:t xml:space="preserve">Feng et al., 2023</w:t>
      </w:r>
      <w:commentRangeEnd w:id="368"/>
      <w:r w:rsidDel="00000000" w:rsidR="00000000" w:rsidRPr="00000000">
        <w:commentReference w:id="368"/>
      </w:r>
      <w:r w:rsidDel="00000000" w:rsidR="00000000" w:rsidRPr="00000000">
        <w:rPr>
          <w:rtl w:val="0"/>
        </w:rPr>
        <w:t xml:space="preserve">, </w:t>
      </w:r>
      <w:hyperlink r:id="rId161">
        <w:r w:rsidDel="00000000" w:rsidR="00000000" w:rsidRPr="00000000">
          <w:rPr>
            <w:color w:val="1155cc"/>
            <w:u w:val="single"/>
            <w:rtl w:val="0"/>
          </w:rPr>
          <w:t xml:space="preserve">Karam et al., 2022</w:t>
        </w:r>
      </w:hyperlink>
      <w:r w:rsidDel="00000000" w:rsidR="00000000" w:rsidRPr="00000000">
        <w:rPr>
          <w:rtl w:val="0"/>
        </w:rPr>
        <w:t xml:space="preserve">, </w:t>
      </w:r>
      <w:hyperlink r:id="rId162">
        <w:r w:rsidDel="00000000" w:rsidR="00000000" w:rsidRPr="00000000">
          <w:rPr>
            <w:color w:val="1155cc"/>
            <w:u w:val="single"/>
            <w:rtl w:val="0"/>
          </w:rPr>
          <w:t xml:space="preserve">Heartsill-Scalley and López-Marrero 2021</w:t>
        </w:r>
      </w:hyperlink>
      <w:r w:rsidDel="00000000" w:rsidR="00000000" w:rsidRPr="00000000">
        <w:rPr>
          <w:rtl w:val="0"/>
        </w:rPr>
        <w:t xml:space="preserve">) and subsequent changes to forest ecosystem processes, community structure and composition, and regional carbon, water, energy, and nutrient cycling (</w:t>
      </w:r>
      <w:hyperlink r:id="rId163">
        <w:r w:rsidDel="00000000" w:rsidR="00000000" w:rsidRPr="00000000">
          <w:rPr>
            <w:color w:val="1155cc"/>
            <w:u w:val="single"/>
            <w:rtl w:val="0"/>
          </w:rPr>
          <w:t xml:space="preserve">Feng et al., 2023</w:t>
        </w:r>
      </w:hyperlink>
      <w:r w:rsidDel="00000000" w:rsidR="00000000" w:rsidRPr="00000000">
        <w:rPr>
          <w:rtl w:val="0"/>
        </w:rPr>
        <w:t xml:space="preserve">, </w:t>
      </w:r>
      <w:commentRangeStart w:id="369"/>
      <w:r w:rsidDel="00000000" w:rsidR="00000000" w:rsidRPr="00000000">
        <w:rPr>
          <w:rtl w:val="0"/>
        </w:rPr>
        <w:t xml:space="preserve">dos Santos et al., 2016</w:t>
      </w:r>
      <w:commentRangeEnd w:id="369"/>
      <w:r w:rsidDel="00000000" w:rsidR="00000000" w:rsidRPr="00000000">
        <w:commentReference w:id="369"/>
      </w:r>
      <w:r w:rsidDel="00000000" w:rsidR="00000000" w:rsidRPr="00000000">
        <w:rPr>
          <w:rtl w:val="0"/>
        </w:rPr>
        <w:t xml:space="preserve">, </w:t>
      </w:r>
      <w:commentRangeStart w:id="370"/>
      <w:r w:rsidDel="00000000" w:rsidR="00000000" w:rsidRPr="00000000">
        <w:rPr>
          <w:rtl w:val="0"/>
        </w:rPr>
        <w:t xml:space="preserve">Marra et al., 2014</w:t>
      </w:r>
      <w:commentRangeEnd w:id="370"/>
      <w:r w:rsidDel="00000000" w:rsidR="00000000" w:rsidRPr="00000000">
        <w:commentReference w:id="370"/>
      </w:r>
      <w:r w:rsidDel="00000000" w:rsidR="00000000" w:rsidRPr="00000000">
        <w:rPr>
          <w:rtl w:val="0"/>
        </w:rPr>
        <w:t xml:space="preserve">, </w:t>
      </w:r>
      <w:commentRangeStart w:id="371"/>
      <w:r w:rsidDel="00000000" w:rsidR="00000000" w:rsidRPr="00000000">
        <w:rPr>
          <w:rtl w:val="0"/>
        </w:rPr>
        <w:t xml:space="preserve">Chambers et al., 2004</w:t>
      </w:r>
      <w:commentRangeEnd w:id="371"/>
      <w:r w:rsidDel="00000000" w:rsidR="00000000" w:rsidRPr="00000000">
        <w:commentReference w:id="371"/>
      </w:r>
      <w:r w:rsidDel="00000000" w:rsidR="00000000" w:rsidRPr="00000000">
        <w:rPr>
          <w:rtl w:val="0"/>
        </w:rPr>
        <w:t xml:space="preserve">, </w:t>
      </w:r>
      <w:commentRangeStart w:id="372"/>
      <w:r w:rsidDel="00000000" w:rsidR="00000000" w:rsidRPr="00000000">
        <w:rPr>
          <w:rtl w:val="0"/>
        </w:rPr>
        <w:t xml:space="preserve">Alencar et al., 2022</w:t>
      </w:r>
      <w:commentRangeEnd w:id="372"/>
      <w:r w:rsidDel="00000000" w:rsidR="00000000" w:rsidRPr="00000000">
        <w:commentReference w:id="372"/>
      </w:r>
      <w:r w:rsidDel="00000000" w:rsidR="00000000" w:rsidRPr="00000000">
        <w:rPr>
          <w:rtl w:val="0"/>
        </w:rPr>
        <w:t xml:space="preserve">, </w:t>
      </w:r>
      <w:commentRangeStart w:id="373"/>
      <w:r w:rsidDel="00000000" w:rsidR="00000000" w:rsidRPr="00000000">
        <w:rPr>
          <w:rtl w:val="0"/>
        </w:rPr>
        <w:t xml:space="preserve">Baumgartner et al., 2022</w:t>
      </w:r>
      <w:commentRangeEnd w:id="373"/>
      <w:r w:rsidDel="00000000" w:rsidR="00000000" w:rsidRPr="00000000">
        <w:commentReference w:id="373"/>
      </w:r>
      <w:r w:rsidDel="00000000" w:rsidR="00000000" w:rsidRPr="00000000">
        <w:rPr>
          <w:rtl w:val="0"/>
        </w:rPr>
        <w:t xml:space="preserve">). The type, frequency and intensity of storm disturbances can vary within and between tropical rainforests, </w:t>
      </w:r>
      <w:commentRangeStart w:id="374"/>
      <w:r w:rsidDel="00000000" w:rsidR="00000000" w:rsidRPr="00000000">
        <w:rPr>
          <w:rtl w:val="0"/>
        </w:rPr>
        <w:t xml:space="preserve">such as the most frequent and intense windthrow events occurring within the northwestern Amazon</w:t>
      </w:r>
      <w:commentRangeEnd w:id="374"/>
      <w:r w:rsidDel="00000000" w:rsidR="00000000" w:rsidRPr="00000000">
        <w:commentReference w:id="374"/>
      </w:r>
      <w:r w:rsidDel="00000000" w:rsidR="00000000" w:rsidRPr="00000000">
        <w:rPr>
          <w:rtl w:val="0"/>
        </w:rPr>
        <w:t xml:space="preserve"> (</w:t>
      </w:r>
      <w:commentRangeStart w:id="375"/>
      <w:r w:rsidDel="00000000" w:rsidR="00000000" w:rsidRPr="00000000">
        <w:rPr>
          <w:rtl w:val="0"/>
        </w:rPr>
        <w:t xml:space="preserve">Negrón-Juárez</w:t>
      </w:r>
      <w:commentRangeEnd w:id="375"/>
      <w:r w:rsidDel="00000000" w:rsidR="00000000" w:rsidRPr="00000000">
        <w:commentReference w:id="375"/>
      </w:r>
      <w:commentRangeStart w:id="376"/>
      <w:r w:rsidDel="00000000" w:rsidR="00000000" w:rsidRPr="00000000">
        <w:rPr>
          <w:rtl w:val="0"/>
        </w:rPr>
        <w:t xml:space="preserve"> et al., 202</w:t>
      </w:r>
      <w:commentRangeEnd w:id="376"/>
      <w:r w:rsidDel="00000000" w:rsidR="00000000" w:rsidRPr="00000000">
        <w:commentReference w:id="376"/>
      </w:r>
      <w:r w:rsidDel="00000000" w:rsidR="00000000" w:rsidRPr="00000000">
        <w:rPr>
          <w:rtl w:val="0"/>
        </w:rPr>
        <w:t xml:space="preserve">3).  In addition, the intensity, frequency, and effects of storm disturbances are changing due to land cover and land use changes and climate change. For example, within the Congo Basin, mesoscale convective systems are becoming more intense and starting earlier, while storms and subsequent windthrows are projected to increase in frequency within the Amazon, due to effects from climate change (</w:t>
      </w:r>
      <w:hyperlink r:id="rId164">
        <w:r w:rsidDel="00000000" w:rsidR="00000000" w:rsidRPr="00000000">
          <w:rPr>
            <w:color w:val="1155cc"/>
            <w:u w:val="single"/>
            <w:rtl w:val="0"/>
          </w:rPr>
          <w:t xml:space="preserve">Taylor et al., 2018</w:t>
        </w:r>
      </w:hyperlink>
      <w:r w:rsidDel="00000000" w:rsidR="00000000" w:rsidRPr="00000000">
        <w:rPr>
          <w:rtl w:val="0"/>
        </w:rPr>
        <w:t xml:space="preserve">, </w:t>
      </w:r>
      <w:hyperlink r:id="rId165">
        <w:r w:rsidDel="00000000" w:rsidR="00000000" w:rsidRPr="00000000">
          <w:rPr>
            <w:color w:val="1155cc"/>
            <w:u w:val="single"/>
            <w:rtl w:val="0"/>
          </w:rPr>
          <w:t xml:space="preserve">Raghavendra et al., 2018</w:t>
        </w:r>
      </w:hyperlink>
      <w:r w:rsidDel="00000000" w:rsidR="00000000" w:rsidRPr="00000000">
        <w:rPr>
          <w:rtl w:val="0"/>
        </w:rPr>
        <w:t xml:space="preserve">, </w:t>
      </w:r>
      <w:hyperlink r:id="rId166">
        <w:r w:rsidDel="00000000" w:rsidR="00000000" w:rsidRPr="00000000">
          <w:rPr>
            <w:color w:val="1155cc"/>
            <w:u w:val="single"/>
            <w:rtl w:val="0"/>
          </w:rPr>
          <w:t xml:space="preserve">Feng et al., 2023</w:t>
        </w:r>
      </w:hyperlink>
      <w:r w:rsidDel="00000000" w:rsidR="00000000" w:rsidRPr="00000000">
        <w:rPr>
          <w:rtl w:val="0"/>
        </w:rPr>
        <w:t xml:space="preserve">). Meanwhile, deforestation in West Africa has been linked to increases in storm frequency and subsequent flash flooding (</w:t>
      </w:r>
      <w:hyperlink r:id="rId167">
        <w:r w:rsidDel="00000000" w:rsidR="00000000" w:rsidRPr="00000000">
          <w:rPr>
            <w:color w:val="1155cc"/>
            <w:u w:val="single"/>
            <w:rtl w:val="0"/>
          </w:rPr>
          <w:t xml:space="preserve">Taylor et al., 2022</w:t>
        </w:r>
      </w:hyperlink>
      <w:r w:rsidDel="00000000" w:rsidR="00000000" w:rsidRPr="00000000">
        <w:rPr>
          <w:rtl w:val="0"/>
        </w:rPr>
        <w:t xml:space="preserve">), while degraded vegetation within the Amazon display more vulnerability to windthrow events (</w:t>
      </w:r>
      <w:hyperlink r:id="rId168">
        <w:r w:rsidDel="00000000" w:rsidR="00000000" w:rsidRPr="00000000">
          <w:rPr>
            <w:color w:val="1155cc"/>
            <w:u w:val="single"/>
            <w:rtl w:val="0"/>
          </w:rPr>
          <w:t xml:space="preserve">Schwartz et al., 2017</w:t>
        </w:r>
      </w:hyperlink>
      <w:r w:rsidDel="00000000" w:rsidR="00000000" w:rsidRPr="00000000">
        <w:rPr>
          <w:rtl w:val="0"/>
        </w:rPr>
        <w:t xml:space="preserve">, </w:t>
      </w:r>
      <w:hyperlink r:id="rId169">
        <w:r w:rsidDel="00000000" w:rsidR="00000000" w:rsidRPr="00000000">
          <w:rPr>
            <w:color w:val="1155cc"/>
            <w:u w:val="single"/>
            <w:rtl w:val="0"/>
          </w:rPr>
          <w:t xml:space="preserve">Silvério et al., 2018</w:t>
        </w:r>
      </w:hyperlink>
      <w:r w:rsidDel="00000000" w:rsidR="00000000" w:rsidRPr="00000000">
        <w:rPr>
          <w:rtl w:val="0"/>
        </w:rPr>
        <w:t xml:space="preserve">).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Droughts play a critical role in influencing the structure, diversity, and functioning of tropical forests, significantly impacting their ability to store and cycle carbon (C) (</w:t>
      </w:r>
      <w:hyperlink r:id="rId170">
        <w:r w:rsidDel="00000000" w:rsidR="00000000" w:rsidRPr="00000000">
          <w:rPr>
            <w:color w:val="1155cc"/>
            <w:u w:val="single"/>
            <w:rtl w:val="0"/>
          </w:rPr>
          <w:t xml:space="preserve">Brando et al., 2014</w:t>
        </w:r>
      </w:hyperlink>
      <w:r w:rsidDel="00000000" w:rsidR="00000000" w:rsidRPr="00000000">
        <w:rPr>
          <w:rtl w:val="0"/>
        </w:rPr>
        <w:t xml:space="preserve">, </w:t>
      </w:r>
      <w:commentRangeStart w:id="377"/>
      <w:r w:rsidDel="00000000" w:rsidR="00000000" w:rsidRPr="00000000">
        <w:rPr>
          <w:rtl w:val="0"/>
        </w:rPr>
        <w:t xml:space="preserve">Meir et al., 2009</w:t>
      </w:r>
      <w:commentRangeEnd w:id="377"/>
      <w:r w:rsidDel="00000000" w:rsidR="00000000" w:rsidRPr="00000000">
        <w:commentReference w:id="377"/>
      </w:r>
      <w:r w:rsidDel="00000000" w:rsidR="00000000" w:rsidRPr="00000000">
        <w:rPr>
          <w:rtl w:val="0"/>
        </w:rPr>
        <w:t xml:space="preserve">, </w:t>
      </w:r>
      <w:hyperlink r:id="rId171">
        <w:r w:rsidDel="00000000" w:rsidR="00000000" w:rsidRPr="00000000">
          <w:rPr>
            <w:color w:val="1155cc"/>
            <w:u w:val="single"/>
            <w:rtl w:val="0"/>
          </w:rPr>
          <w:t xml:space="preserve">Nepstad et al., 2001</w:t>
        </w:r>
      </w:hyperlink>
      <w:r w:rsidDel="00000000" w:rsidR="00000000" w:rsidRPr="00000000">
        <w:rPr>
          <w:rtl w:val="0"/>
        </w:rPr>
        <w:t xml:space="preserve">, </w:t>
      </w:r>
      <w:hyperlink r:id="rId172">
        <w:r w:rsidDel="00000000" w:rsidR="00000000" w:rsidRPr="00000000">
          <w:rPr>
            <w:color w:val="1155cc"/>
            <w:u w:val="single"/>
            <w:rtl w:val="0"/>
          </w:rPr>
          <w:t xml:space="preserve">Brando et al., 2019</w:t>
        </w:r>
      </w:hyperlink>
      <w:r w:rsidDel="00000000" w:rsidR="00000000" w:rsidRPr="00000000">
        <w:rPr>
          <w:rtl w:val="0"/>
        </w:rPr>
        <w:t xml:space="preserve">).  These events vary in their spatial extent, timing or seasonality, duration, evolution, and intensity (</w:t>
      </w:r>
      <w:hyperlink r:id="rId173">
        <w:r w:rsidDel="00000000" w:rsidR="00000000" w:rsidRPr="00000000">
          <w:rPr>
            <w:color w:val="1155cc"/>
            <w:u w:val="single"/>
            <w:rtl w:val="0"/>
          </w:rPr>
          <w:t xml:space="preserve">Brando et al., 2019</w:t>
        </w:r>
      </w:hyperlink>
      <w:r w:rsidDel="00000000" w:rsidR="00000000" w:rsidRPr="00000000">
        <w:rPr>
          <w:rtl w:val="0"/>
        </w:rPr>
        <w:t xml:space="preserve">). Climate and land cover and land use changes are increasing drought frequency and intensity, reducing forest ability to respond and recover (</w:t>
      </w:r>
      <w:hyperlink r:id="rId174">
        <w:r w:rsidDel="00000000" w:rsidR="00000000" w:rsidRPr="00000000">
          <w:rPr>
            <w:color w:val="1155cc"/>
            <w:u w:val="single"/>
            <w:rtl w:val="0"/>
          </w:rPr>
          <w:t xml:space="preserve">Tao et al., 2022).</w:t>
        </w:r>
      </w:hyperlink>
      <w:r w:rsidDel="00000000" w:rsidR="00000000" w:rsidRPr="00000000">
        <w:rPr>
          <w:rtl w:val="0"/>
        </w:rPr>
        <w:t xml:space="preserve"> For example, all tropical rainforests became temporary carbon sources during the extreme 2015/2016 ENSO event that induced large warming and drying anomalies (</w:t>
      </w:r>
      <w:commentRangeStart w:id="378"/>
      <w:r w:rsidDel="00000000" w:rsidR="00000000" w:rsidRPr="00000000">
        <w:rPr>
          <w:rtl w:val="0"/>
        </w:rPr>
        <w:t xml:space="preserve">Rifai et al., 2019</w:t>
      </w:r>
      <w:commentRangeEnd w:id="378"/>
      <w:r w:rsidDel="00000000" w:rsidR="00000000" w:rsidRPr="00000000">
        <w:commentReference w:id="378"/>
      </w:r>
      <w:r w:rsidDel="00000000" w:rsidR="00000000" w:rsidRPr="00000000">
        <w:rPr>
          <w:rtl w:val="0"/>
        </w:rPr>
        <w:t xml:space="preserve">, </w:t>
      </w:r>
      <w:commentRangeStart w:id="379"/>
      <w:r w:rsidDel="00000000" w:rsidR="00000000" w:rsidRPr="00000000">
        <w:rPr>
          <w:rtl w:val="0"/>
        </w:rPr>
        <w:t xml:space="preserve">Liu et al., 2017</w:t>
      </w:r>
      <w:commentRangeEnd w:id="379"/>
      <w:r w:rsidDel="00000000" w:rsidR="00000000" w:rsidRPr="00000000">
        <w:commentReference w:id="379"/>
      </w:r>
      <w:r w:rsidDel="00000000" w:rsidR="00000000" w:rsidRPr="00000000">
        <w:rPr>
          <w:rtl w:val="0"/>
        </w:rPr>
        <w:t xml:space="preserve">). Generally, drought-related short and long-term effects on tropical ecosystems depend on hydroclimate conditions, plant adaptations, and other ongoing stressors such as fire, degradation, or long-term changes in climate (</w:t>
      </w:r>
      <w:hyperlink r:id="rId175">
        <w:r w:rsidDel="00000000" w:rsidR="00000000" w:rsidRPr="00000000">
          <w:rPr>
            <w:color w:val="1155cc"/>
            <w:u w:val="single"/>
            <w:rtl w:val="0"/>
          </w:rPr>
          <w:t xml:space="preserve">Alencar et al., 2015</w:t>
        </w:r>
      </w:hyperlink>
      <w:r w:rsidDel="00000000" w:rsidR="00000000" w:rsidRPr="00000000">
        <w:rPr>
          <w:rtl w:val="0"/>
        </w:rPr>
        <w:t xml:space="preserve">, </w:t>
      </w:r>
      <w:commentRangeStart w:id="380"/>
      <w:r w:rsidDel="00000000" w:rsidR="00000000" w:rsidRPr="00000000">
        <w:rPr>
          <w:rtl w:val="0"/>
        </w:rPr>
        <w:t xml:space="preserve">Staal et al., 2020</w:t>
      </w:r>
      <w:commentRangeEnd w:id="380"/>
      <w:r w:rsidDel="00000000" w:rsidR="00000000" w:rsidRPr="00000000">
        <w:commentReference w:id="380"/>
      </w:r>
      <w:r w:rsidDel="00000000" w:rsidR="00000000" w:rsidRPr="00000000">
        <w:rPr>
          <w:rtl w:val="0"/>
        </w:rPr>
        <w:t xml:space="preserve">, </w:t>
      </w:r>
      <w:hyperlink r:id="rId176">
        <w:r w:rsidDel="00000000" w:rsidR="00000000" w:rsidRPr="00000000">
          <w:rPr>
            <w:color w:val="1155cc"/>
            <w:u w:val="single"/>
            <w:rtl w:val="0"/>
          </w:rPr>
          <w:t xml:space="preserve">Berenguer et al., 2021</w:t>
        </w:r>
      </w:hyperlink>
      <w:hyperlink r:id="rId177">
        <w:r w:rsidDel="00000000" w:rsidR="00000000" w:rsidRPr="00000000">
          <w:rPr>
            <w:rtl w:val="0"/>
          </w:rPr>
          <w:t xml:space="preserve">, </w:t>
        </w:r>
      </w:hyperlink>
      <w:commentRangeStart w:id="381"/>
      <w:hyperlink r:id="rId178">
        <w:r w:rsidDel="00000000" w:rsidR="00000000" w:rsidRPr="00000000">
          <w:rPr>
            <w:rtl w:val="0"/>
          </w:rPr>
          <w:t xml:space="preserve">Nunes et al., 2021</w:t>
        </w:r>
      </w:hyperlink>
      <w:commentRangeEnd w:id="381"/>
      <w:r w:rsidDel="00000000" w:rsidR="00000000" w:rsidRPr="00000000">
        <w:commentReference w:id="381"/>
      </w:r>
      <w:hyperlink r:id="rId179">
        <w:r w:rsidDel="00000000" w:rsidR="00000000" w:rsidRPr="00000000">
          <w:rPr>
            <w:rtl w:val="0"/>
          </w:rPr>
          <w:t xml:space="preserve">)</w:t>
        </w:r>
      </w:hyperlink>
      <w:r w:rsidDel="00000000" w:rsidR="00000000" w:rsidRPr="00000000">
        <w:rPr>
          <w:rtl w:val="0"/>
        </w:rPr>
        <w:t xml:space="preserve">. For example, the central African forests appear to exhibit resistance to short-term severe droughts, possibly due to adaptation to a long history of disturbance (</w:t>
      </w:r>
      <w:hyperlink r:id="rId180">
        <w:r w:rsidDel="00000000" w:rsidR="00000000" w:rsidRPr="00000000">
          <w:rPr>
            <w:color w:val="1155cc"/>
            <w:u w:val="single"/>
            <w:rtl w:val="0"/>
          </w:rPr>
          <w:t xml:space="preserve">Asefi-Najafabody and Saatchi 2013</w:t>
        </w:r>
      </w:hyperlink>
      <w:r w:rsidDel="00000000" w:rsidR="00000000" w:rsidRPr="00000000">
        <w:rPr>
          <w:rtl w:val="0"/>
        </w:rPr>
        <w:t xml:space="preserve">, </w:t>
      </w:r>
      <w:hyperlink r:id="rId181">
        <w:r w:rsidDel="00000000" w:rsidR="00000000" w:rsidRPr="00000000">
          <w:rPr>
            <w:color w:val="1155cc"/>
            <w:u w:val="single"/>
            <w:rtl w:val="0"/>
          </w:rPr>
          <w:t xml:space="preserve">Bennett et al., 2021</w:t>
        </w:r>
      </w:hyperlink>
      <w:r w:rsidDel="00000000" w:rsidR="00000000" w:rsidRPr="00000000">
        <w:rPr>
          <w:rtl w:val="0"/>
        </w:rPr>
        <w:t xml:space="preserve">), while the Amazon rainforests respond more negatively to droughts and can take many years to recover (</w:t>
      </w:r>
      <w:hyperlink r:id="rId182">
        <w:r w:rsidDel="00000000" w:rsidR="00000000" w:rsidRPr="00000000">
          <w:rPr>
            <w:color w:val="1155cc"/>
            <w:u w:val="single"/>
            <w:rtl w:val="0"/>
          </w:rPr>
          <w:t xml:space="preserve">Saatchi et al., 2012</w:t>
        </w:r>
      </w:hyperlink>
      <w:r w:rsidDel="00000000" w:rsidR="00000000" w:rsidRPr="00000000">
        <w:rPr>
          <w:rtl w:val="0"/>
        </w:rPr>
        <w:t xml:space="preserve">,</w:t>
      </w:r>
      <w:hyperlink r:id="rId183">
        <w:r w:rsidDel="00000000" w:rsidR="00000000" w:rsidRPr="00000000">
          <w:rPr>
            <w:color w:val="1155cc"/>
            <w:u w:val="single"/>
            <w:rtl w:val="0"/>
          </w:rPr>
          <w:t xml:space="preserve"> Bennett et al., 2023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commentRangeStart w:id="382"/>
      <w:r w:rsidDel="00000000" w:rsidR="00000000" w:rsidRPr="00000000">
        <w:rPr>
          <w:rtl w:val="0"/>
        </w:rPr>
        <w:t xml:space="preserve">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82"/>
      <w:r w:rsidDel="00000000" w:rsidR="00000000" w:rsidRPr="00000000">
        <w:commentReference w:id="382"/>
      </w: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commentRangeStart w:id="383"/>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83"/>
      <w:r w:rsidDel="00000000" w:rsidR="00000000" w:rsidRPr="00000000">
        <w:commentReference w:id="383"/>
      </w:r>
      <w:r w:rsidDel="00000000" w:rsidR="00000000" w:rsidRPr="00000000">
        <w:rPr>
          <w:rtl w:val="0"/>
        </w:rPr>
        <w:t xml:space="preserve"> These stressors not only disrupt the function of tropical forest ecosystems but also undermine their ability to provide essential services and maintain resilience in the face of ongoing environmental change.</w:t>
      </w:r>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84"/>
      <w:r w:rsidDel="00000000" w:rsidR="00000000" w:rsidRPr="00000000">
        <w:rPr>
          <w:rtl w:val="0"/>
        </w:rPr>
        <w:t xml:space="preserve">Berenguer et al., 2021</w:t>
      </w:r>
      <w:commentRangeEnd w:id="384"/>
      <w:r w:rsidDel="00000000" w:rsidR="00000000" w:rsidRPr="00000000">
        <w:commentReference w:id="384"/>
      </w:r>
      <w:r w:rsidDel="00000000" w:rsidR="00000000" w:rsidRPr="00000000">
        <w:rPr>
          <w:rtl w:val="0"/>
        </w:rPr>
        <w:t xml:space="preserv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84">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85">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86">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and functional composition, reducing biodiversity, and making forests more susceptible to invasive species and further disturbances </w:t>
      </w:r>
      <w:hyperlink r:id="rId187">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8A">
      <w:pPr>
        <w:spacing w:after="240" w:before="240" w:lineRule="auto"/>
        <w:rPr/>
      </w:pPr>
      <w:r w:rsidDel="00000000" w:rsidR="00000000" w:rsidRPr="00000000">
        <w:rPr>
          <w:rtl w:val="0"/>
        </w:rPr>
        <w:t xml:space="preserve">Resilience, the ability of an ecosystem to maintain its fundamental structure and function </w:t>
      </w:r>
      <w:hyperlink r:id="rId188">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89">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8B">
      <w:pPr>
        <w:spacing w:after="200" w:before="200" w:lineRule="auto"/>
        <w:rPr/>
      </w:pPr>
      <w:commentRangeStart w:id="385"/>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90">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91">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92">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8C">
      <w:pPr>
        <w:spacing w:after="200" w:before="200" w:lineRule="auto"/>
        <w:rPr/>
      </w:pPr>
      <w:r w:rsidDel="00000000" w:rsidR="00000000" w:rsidRPr="00000000">
        <w:rPr>
          <w:rtl w:val="0"/>
        </w:rPr>
      </w:r>
    </w:p>
    <w:p w:rsidR="00000000" w:rsidDel="00000000" w:rsidP="00000000" w:rsidRDefault="00000000" w:rsidRPr="00000000" w14:paraId="0000018D">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93">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94">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85"/>
      <w:r w:rsidDel="00000000" w:rsidR="00000000" w:rsidRPr="00000000">
        <w:commentReference w:id="385"/>
      </w:r>
      <w:r w:rsidDel="00000000" w:rsidR="00000000" w:rsidRPr="00000000">
        <w:rPr>
          <w:rtl w:val="0"/>
        </w:rPr>
      </w:r>
    </w:p>
    <w:p w:rsidR="00000000" w:rsidDel="00000000" w:rsidP="00000000" w:rsidRDefault="00000000" w:rsidRPr="00000000" w14:paraId="0000018E">
      <w:pPr>
        <w:spacing w:after="200" w:before="200" w:lineRule="auto"/>
        <w:rPr/>
      </w:pPr>
      <w:r w:rsidDel="00000000" w:rsidR="00000000" w:rsidRPr="00000000">
        <w:rPr>
          <w:rtl w:val="0"/>
        </w:rPr>
      </w:r>
    </w:p>
    <w:p w:rsidR="00000000" w:rsidDel="00000000" w:rsidP="00000000" w:rsidRDefault="00000000" w:rsidRPr="00000000" w14:paraId="0000018F">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86"/>
      <w:r w:rsidDel="00000000" w:rsidR="00000000" w:rsidRPr="00000000">
        <w:rPr>
          <w:rtl w:val="0"/>
        </w:rPr>
        <w:t xml:space="preserve">Nunes et al., 2021</w:t>
      </w:r>
      <w:commentRangeEnd w:id="386"/>
      <w:r w:rsidDel="00000000" w:rsidR="00000000" w:rsidRPr="00000000">
        <w:commentReference w:id="386"/>
      </w:r>
      <w:r w:rsidDel="00000000" w:rsidR="00000000" w:rsidRPr="00000000">
        <w:rPr>
          <w:rtl w:val="0"/>
        </w:rPr>
        <w:t xml:space="preserv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 </w:t>
      </w:r>
    </w:p>
    <w:p w:rsidR="00000000" w:rsidDel="00000000" w:rsidP="00000000" w:rsidRDefault="00000000" w:rsidRPr="00000000" w14:paraId="00000192">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95">
        <w:r w:rsidDel="00000000" w:rsidR="00000000" w:rsidRPr="00000000">
          <w:rPr>
            <w:color w:val="1155cc"/>
            <w:u w:val="single"/>
            <w:rtl w:val="0"/>
          </w:rPr>
          <w:t xml:space="preserve">Gentine et al., 2019</w:t>
        </w:r>
      </w:hyperlink>
      <w:r w:rsidDel="00000000" w:rsidR="00000000" w:rsidRPr="00000000">
        <w:rPr>
          <w:rtl w:val="0"/>
        </w:rPr>
        <w:t xml:space="preserve">, </w:t>
      </w:r>
      <w:hyperlink r:id="rId196">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97">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98">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99">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93">
      <w:pPr>
        <w:spacing w:after="240" w:before="240" w:lineRule="auto"/>
        <w:rPr/>
      </w:pPr>
      <w:r w:rsidDel="00000000" w:rsidR="00000000" w:rsidRPr="00000000">
        <w:rPr>
          <w:rtl w:val="0"/>
        </w:rPr>
        <w:t xml:space="preserve">Meanwhile, anthropogenic and climate disturbances alter tropical rainforest moisture recycling (</w:t>
      </w:r>
      <w:hyperlink r:id="rId200">
        <w:r w:rsidDel="00000000" w:rsidR="00000000" w:rsidRPr="00000000">
          <w:rPr>
            <w:color w:val="1155cc"/>
            <w:u w:val="single"/>
            <w:rtl w:val="0"/>
          </w:rPr>
          <w:t xml:space="preserve">Wright et al., 2017</w:t>
        </w:r>
      </w:hyperlink>
      <w:r w:rsidDel="00000000" w:rsidR="00000000" w:rsidRPr="00000000">
        <w:rPr>
          <w:rtl w:val="0"/>
        </w:rPr>
        <w:t xml:space="preserve">, </w:t>
      </w:r>
      <w:hyperlink r:id="rId201">
        <w:r w:rsidDel="00000000" w:rsidR="00000000" w:rsidRPr="00000000">
          <w:rPr>
            <w:color w:val="1155cc"/>
            <w:u w:val="single"/>
            <w:rtl w:val="0"/>
          </w:rPr>
          <w:t xml:space="preserve">Sori et al., 2022</w:t>
        </w:r>
      </w:hyperlink>
      <w:r w:rsidDel="00000000" w:rsidR="00000000" w:rsidRPr="00000000">
        <w:rPr>
          <w:rtl w:val="0"/>
        </w:rPr>
        <w:t xml:space="preserve">, </w:t>
      </w:r>
      <w:hyperlink r:id="rId202">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203">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204">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205">
        <w:r w:rsidDel="00000000" w:rsidR="00000000" w:rsidRPr="00000000">
          <w:rPr>
            <w:color w:val="1155cc"/>
            <w:u w:val="single"/>
            <w:rtl w:val="0"/>
          </w:rPr>
          <w:t xml:space="preserve">Bell et al., 2015</w:t>
        </w:r>
      </w:hyperlink>
      <w:r w:rsidDel="00000000" w:rsidR="00000000" w:rsidRPr="00000000">
        <w:rPr>
          <w:rtl w:val="0"/>
        </w:rPr>
        <w:t xml:space="preserve">, </w:t>
      </w:r>
      <w:hyperlink r:id="rId206">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207">
        <w:r w:rsidDel="00000000" w:rsidR="00000000" w:rsidRPr="00000000">
          <w:rPr>
            <w:color w:val="1155cc"/>
            <w:u w:val="single"/>
            <w:rtl w:val="0"/>
          </w:rPr>
          <w:t xml:space="preserve">Nhedehede et al., 2022</w:t>
        </w:r>
      </w:hyperlink>
      <w:r w:rsidDel="00000000" w:rsidR="00000000" w:rsidRPr="00000000">
        <w:rPr>
          <w:rtl w:val="0"/>
        </w:rPr>
        <w:t xml:space="preserve">, </w:t>
      </w:r>
      <w:hyperlink r:id="rId208">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209">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21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211">
        <w:r w:rsidDel="00000000" w:rsidR="00000000" w:rsidRPr="00000000">
          <w:rPr>
            <w:color w:val="1155cc"/>
            <w:u w:val="single"/>
            <w:rtl w:val="0"/>
          </w:rPr>
          <w:t xml:space="preserve">Costa et al., 2003</w:t>
        </w:r>
      </w:hyperlink>
      <w:r w:rsidDel="00000000" w:rsidR="00000000" w:rsidRPr="00000000">
        <w:rPr>
          <w:rtl w:val="0"/>
        </w:rPr>
        <w:t xml:space="preserve">, </w:t>
      </w:r>
      <w:hyperlink r:id="rId212">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94">
      <w:pPr>
        <w:spacing w:after="240" w:before="240" w:lineRule="auto"/>
        <w:rPr/>
      </w:pPr>
      <w:commentRangeStart w:id="387"/>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213">
        <w:r w:rsidDel="00000000" w:rsidR="00000000" w:rsidRPr="00000000">
          <w:rPr>
            <w:color w:val="1155cc"/>
            <w:u w:val="single"/>
            <w:rtl w:val="0"/>
          </w:rPr>
          <w:t xml:space="preserve">Tamoffo et al., 2019b</w:t>
        </w:r>
      </w:hyperlink>
      <w:r w:rsidDel="00000000" w:rsidR="00000000" w:rsidRPr="00000000">
        <w:rPr>
          <w:rtl w:val="0"/>
        </w:rPr>
        <w:t xml:space="preserve">, </w:t>
      </w:r>
      <w:hyperlink r:id="rId214">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215">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216">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217">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218">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219">
        <w:r w:rsidDel="00000000" w:rsidR="00000000" w:rsidRPr="00000000">
          <w:rPr>
            <w:color w:val="1155cc"/>
            <w:u w:val="single"/>
            <w:rtl w:val="0"/>
          </w:rPr>
          <w:t xml:space="preserve">Barkley et al., 2019</w:t>
        </w:r>
      </w:hyperlink>
      <w:r w:rsidDel="00000000" w:rsidR="00000000" w:rsidRPr="00000000">
        <w:rPr>
          <w:rtl w:val="0"/>
        </w:rPr>
        <w:t xml:space="preserve">).</w:t>
      </w:r>
      <w:commentRangeEnd w:id="387"/>
      <w:r w:rsidDel="00000000" w:rsidR="00000000" w:rsidRPr="00000000">
        <w:commentReference w:id="387"/>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220">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221">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95">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96">
      <w:pPr>
        <w:pStyle w:val="Heading2"/>
        <w:rPr/>
      </w:pPr>
      <w:bookmarkStart w:colFirst="0" w:colLast="0" w:name="_6b0x02s8q4vm" w:id="16"/>
      <w:bookmarkEnd w:id="16"/>
      <w:commentRangeStart w:id="388"/>
      <w:r w:rsidDel="00000000" w:rsidR="00000000" w:rsidRPr="00000000">
        <w:rPr>
          <w:rtl w:val="0"/>
        </w:rPr>
        <w:t xml:space="preserve">3. Knowledge Gaps &amp; Questions</w:t>
      </w:r>
      <w:commentRangeEnd w:id="388"/>
      <w:r w:rsidDel="00000000" w:rsidR="00000000" w:rsidRPr="00000000">
        <w:commentReference w:id="388"/>
      </w:r>
      <w:r w:rsidDel="00000000" w:rsidR="00000000" w:rsidRPr="00000000">
        <w:rPr>
          <w:rtl w:val="0"/>
        </w:rPr>
      </w:r>
    </w:p>
    <w:p w:rsidR="00000000" w:rsidDel="00000000" w:rsidP="00000000" w:rsidRDefault="00000000" w:rsidRPr="00000000" w14:paraId="00000197">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8">
      <w:pPr>
        <w:pStyle w:val="Heading3"/>
        <w:rPr/>
      </w:pPr>
      <w:bookmarkStart w:colFirst="0" w:colLast="0" w:name="_9e0eno19l2od" w:id="17"/>
      <w:bookmarkEnd w:id="17"/>
      <w:r w:rsidDel="00000000" w:rsidR="00000000" w:rsidRPr="00000000">
        <w:rPr>
          <w:rtl w:val="0"/>
        </w:rPr>
        <w:t xml:space="preserve">3.1 </w:t>
      </w:r>
      <w:commentRangeStart w:id="389"/>
      <w:r w:rsidDel="00000000" w:rsidR="00000000" w:rsidRPr="00000000">
        <w:rPr>
          <w:rtl w:val="0"/>
        </w:rPr>
        <w:t xml:space="preserve">Pattern</w:t>
      </w:r>
      <w:commentRangeEnd w:id="389"/>
      <w:r w:rsidDel="00000000" w:rsidR="00000000" w:rsidRPr="00000000">
        <w:commentReference w:id="389"/>
      </w: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90"/>
      <w:r w:rsidDel="00000000" w:rsidR="00000000" w:rsidRPr="00000000">
        <w:rPr>
          <w:highlight w:val="white"/>
          <w:rtl w:val="0"/>
        </w:rPr>
        <w:t xml:space="preserve">e.g., 4m - Xkm</w:t>
      </w:r>
      <w:commentRangeEnd w:id="390"/>
      <w:r w:rsidDel="00000000" w:rsidR="00000000" w:rsidRPr="00000000">
        <w:commentReference w:id="390"/>
      </w:r>
      <w:r w:rsidDel="00000000" w:rsidR="00000000" w:rsidRPr="00000000">
        <w:rPr>
          <w:highlight w:val="white"/>
          <w:rtl w:val="0"/>
        </w:rPr>
        <w:t xml:space="preserve">) (</w:t>
      </w:r>
      <w:commentRangeStart w:id="391"/>
      <w:r w:rsidDel="00000000" w:rsidR="00000000" w:rsidRPr="00000000">
        <w:rPr>
          <w:highlight w:val="white"/>
          <w:rtl w:val="0"/>
        </w:rPr>
        <w:t xml:space="preserve">Harris et al 2021</w:t>
      </w:r>
      <w:commentRangeEnd w:id="391"/>
      <w:r w:rsidDel="00000000" w:rsidR="00000000" w:rsidRPr="00000000">
        <w:commentReference w:id="391"/>
      </w:r>
      <w:r w:rsidDel="00000000" w:rsidR="00000000" w:rsidRPr="00000000">
        <w:rPr>
          <w:highlight w:val="white"/>
          <w:rtl w:val="0"/>
        </w:rPr>
        <w:t xml:space="preserve">; </w:t>
      </w:r>
      <w:commentRangeStart w:id="392"/>
      <w:r w:rsidDel="00000000" w:rsidR="00000000" w:rsidRPr="00000000">
        <w:rPr>
          <w:highlight w:val="white"/>
          <w:rtl w:val="0"/>
        </w:rPr>
        <w:t xml:space="preserve">Xu et al 2021</w:t>
      </w:r>
      <w:commentRangeEnd w:id="392"/>
      <w:r w:rsidDel="00000000" w:rsidR="00000000" w:rsidRPr="00000000">
        <w:commentReference w:id="392"/>
      </w:r>
      <w:r w:rsidDel="00000000" w:rsidR="00000000" w:rsidRPr="00000000">
        <w:rPr>
          <w:highlight w:val="white"/>
          <w:rtl w:val="0"/>
        </w:rPr>
        <w:t xml:space="preserve">; </w:t>
      </w:r>
      <w:commentRangeStart w:id="393"/>
      <w:r w:rsidDel="00000000" w:rsidR="00000000" w:rsidRPr="00000000">
        <w:rPr>
          <w:highlight w:val="white"/>
          <w:rtl w:val="0"/>
        </w:rPr>
        <w:t xml:space="preserve">Csillik et al 2019</w:t>
      </w:r>
      <w:commentRangeEnd w:id="393"/>
      <w:r w:rsidDel="00000000" w:rsidR="00000000" w:rsidRPr="00000000">
        <w:commentReference w:id="393"/>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
        <w:t xml:space="preserve">. </w:t>
      </w:r>
      <w:r w:rsidDel="00000000" w:rsidR="00000000" w:rsidRPr="00000000">
        <w:rPr>
          <w:highlight w:val="white"/>
          <w:rtl w:val="0"/>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
        <w:t xml:space="preserve">REFS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commentRangeStart w:id="394"/>
      <w:commentRangeStart w:id="395"/>
      <w:commentRangeStart w:id="396"/>
      <w:r w:rsidDel="00000000" w:rsidR="00000000" w:rsidRPr="00000000">
        <w:rPr>
          <w:rtl w:val="0"/>
        </w:rPr>
        <w:t xml:space="preserve">Eddy</w:t>
      </w:r>
      <w:commentRangeEnd w:id="394"/>
      <w:r w:rsidDel="00000000" w:rsidR="00000000" w:rsidRPr="00000000">
        <w:commentReference w:id="394"/>
      </w:r>
      <w:commentRangeEnd w:id="395"/>
      <w:r w:rsidDel="00000000" w:rsidR="00000000" w:rsidRPr="00000000">
        <w:commentReference w:id="395"/>
      </w:r>
      <w:commentRangeEnd w:id="396"/>
      <w:r w:rsidDel="00000000" w:rsidR="00000000" w:rsidRPr="00000000">
        <w:commentReference w:id="396"/>
      </w:r>
      <w:r w:rsidDel="00000000" w:rsidR="00000000" w:rsidRPr="00000000">
        <w:rPr>
          <w:rtl w:val="0"/>
        </w:rPr>
        <w:t xml:space="preserve"> covariance flux measurements are one of the few ways to measure the ecosystem-scale exchange of carbon, water, and energy across time (hours to decades) and space (leaves to communities) (</w:t>
      </w:r>
      <w:commentRangeStart w:id="397"/>
      <w:r w:rsidDel="00000000" w:rsidR="00000000" w:rsidRPr="00000000">
        <w:rPr>
          <w:rtl w:val="0"/>
        </w:rPr>
        <w:t xml:space="preserve">Baldocchi 2020</w:t>
      </w:r>
      <w:commentRangeEnd w:id="397"/>
      <w:r w:rsidDel="00000000" w:rsidR="00000000" w:rsidRPr="00000000">
        <w:commentReference w:id="397"/>
      </w:r>
      <w:r w:rsidDel="00000000" w:rsidR="00000000" w:rsidRPr="00000000">
        <w:rPr>
          <w:rtl w:val="0"/>
        </w:rPr>
        <w:t xml:space="preserve">). 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398"/>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398"/>
      <w:r w:rsidDel="00000000" w:rsidR="00000000" w:rsidRPr="00000000">
        <w:commentReference w:id="398"/>
      </w:r>
      <w:r w:rsidDel="00000000" w:rsidR="00000000" w:rsidRPr="00000000">
        <w:rPr>
          <w:rtl w:val="0"/>
        </w:rPr>
        <w:t xml:space="preserve">. </w:t>
      </w:r>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399"/>
      <w:r w:rsidDel="00000000" w:rsidR="00000000" w:rsidRPr="00000000">
        <w:rPr>
          <w:rtl w:val="0"/>
        </w:rPr>
        <w:t xml:space="preserve">Doughty and Goulden 2008</w:t>
      </w:r>
      <w:commentRangeEnd w:id="399"/>
      <w:r w:rsidDel="00000000" w:rsidR="00000000" w:rsidRPr="00000000">
        <w:commentReference w:id="399"/>
      </w:r>
      <w:r w:rsidDel="00000000" w:rsidR="00000000" w:rsidRPr="00000000">
        <w:rPr>
          <w:rtl w:val="0"/>
        </w:rPr>
        <w:t xml:space="preserve">, </w:t>
      </w:r>
      <w:commentRangeStart w:id="400"/>
      <w:r w:rsidDel="00000000" w:rsidR="00000000" w:rsidRPr="00000000">
        <w:rPr>
          <w:rtl w:val="0"/>
        </w:rPr>
        <w:t xml:space="preserve">Saleska et al. 2003</w:t>
      </w:r>
      <w:commentRangeEnd w:id="400"/>
      <w:r w:rsidDel="00000000" w:rsidR="00000000" w:rsidRPr="00000000">
        <w:commentReference w:id="400"/>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underrepresented globally (Schimel et al., 2015), due to the high cost of installation and maintenance. For example, only a </w:t>
      </w:r>
      <w:r w:rsidDel="00000000" w:rsidR="00000000" w:rsidRPr="00000000">
        <w:rPr>
          <w:rtl w:val="0"/>
        </w:rPr>
        <w:t xml:space="preserve">single, recent flux tower has been built in Central Africa (</w:t>
      </w:r>
      <w:commentRangeStart w:id="401"/>
      <w:r w:rsidDel="00000000" w:rsidR="00000000" w:rsidRPr="00000000">
        <w:rPr>
          <w:rtl w:val="0"/>
        </w:rPr>
        <w:t xml:space="preserve">Sibret et al. 2022</w:t>
      </w:r>
      <w:commentRangeEnd w:id="401"/>
      <w:r w:rsidDel="00000000" w:rsidR="00000000" w:rsidRPr="00000000">
        <w:commentReference w:id="401"/>
      </w:r>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r w:rsidDel="00000000" w:rsidR="00000000" w:rsidRPr="00000000">
        <w:rPr>
          <w:rtl w:val="0"/>
        </w:rPr>
        <w:t xml:space="preserve">. </w:t>
      </w:r>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color w:val="ff0000"/>
        </w:rPr>
      </w:pPr>
      <w:r w:rsidDel="00000000" w:rsidR="00000000" w:rsidRPr="00000000">
        <w:rPr>
          <w:color w:val="ff0000"/>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02"/>
      <w:r w:rsidDel="00000000" w:rsidR="00000000" w:rsidRPr="00000000">
        <w:rPr>
          <w:rtl w:val="0"/>
        </w:rPr>
        <w:t xml:space="preserve">Johnson et al., 2022</w:t>
      </w:r>
      <w:commentRangeEnd w:id="402"/>
      <w:r w:rsidDel="00000000" w:rsidR="00000000" w:rsidRPr="00000000">
        <w:commentReference w:id="402"/>
      </w:r>
      <w:r w:rsidDel="00000000" w:rsidR="00000000" w:rsidRPr="00000000">
        <w:rPr>
          <w:rtl w:val="0"/>
        </w:rPr>
        <w:t xml:space="preserve">; </w:t>
      </w:r>
      <w:commentRangeStart w:id="403"/>
      <w:r w:rsidDel="00000000" w:rsidR="00000000" w:rsidRPr="00000000">
        <w:rPr>
          <w:rtl w:val="0"/>
        </w:rPr>
        <w:t xml:space="preserve">Melack et al., 2022</w:t>
      </w:r>
      <w:commentRangeEnd w:id="403"/>
      <w:r w:rsidDel="00000000" w:rsidR="00000000" w:rsidRPr="00000000">
        <w:commentReference w:id="403"/>
      </w:r>
      <w:r w:rsidDel="00000000" w:rsidR="00000000" w:rsidRPr="00000000">
        <w:rPr>
          <w:rtl w:val="0"/>
        </w:rPr>
        <w:t xml:space="preserve">; </w:t>
      </w:r>
      <w:commentRangeStart w:id="404"/>
      <w:r w:rsidDel="00000000" w:rsidR="00000000" w:rsidRPr="00000000">
        <w:rPr>
          <w:rtl w:val="0"/>
        </w:rPr>
        <w:t xml:space="preserve">Stanley et al., 2023</w:t>
      </w:r>
      <w:commentRangeEnd w:id="404"/>
      <w:r w:rsidDel="00000000" w:rsidR="00000000" w:rsidRPr="00000000">
        <w:commentReference w:id="404"/>
      </w:r>
      <w:r w:rsidDel="00000000" w:rsidR="00000000" w:rsidRPr="00000000">
        <w:rPr>
          <w:rtl w:val="0"/>
        </w:rPr>
        <w:t xml:space="preserve">). The lack of flux observations for use in mechanistic model development and statistical upscaling has led to poorly quantified tropical wetland (</w:t>
      </w:r>
      <w:commentRangeStart w:id="405"/>
      <w:r w:rsidDel="00000000" w:rsidR="00000000" w:rsidRPr="00000000">
        <w:rPr>
          <w:rtl w:val="0"/>
        </w:rPr>
        <w:t xml:space="preserve">Ganesan et al., 2019</w:t>
      </w:r>
      <w:commentRangeEnd w:id="405"/>
      <w:r w:rsidDel="00000000" w:rsidR="00000000" w:rsidRPr="00000000">
        <w:commentReference w:id="405"/>
      </w:r>
      <w:r w:rsidDel="00000000" w:rsidR="00000000" w:rsidRPr="00000000">
        <w:rPr>
          <w:rtl w:val="0"/>
        </w:rPr>
        <w:t xml:space="preserve">) and inland water system (</w:t>
      </w:r>
      <w:commentRangeStart w:id="406"/>
      <w:r w:rsidDel="00000000" w:rsidR="00000000" w:rsidRPr="00000000">
        <w:rPr>
          <w:rtl w:val="0"/>
        </w:rPr>
        <w:t xml:space="preserve">Rosentreter et al., 2021</w:t>
      </w:r>
      <w:commentRangeEnd w:id="406"/>
      <w:r w:rsidDel="00000000" w:rsidR="00000000" w:rsidRPr="00000000">
        <w:commentReference w:id="406"/>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07"/>
      <w:r w:rsidDel="00000000" w:rsidR="00000000" w:rsidRPr="00000000">
        <w:rPr>
          <w:rtl w:val="0"/>
        </w:rPr>
        <w:t xml:space="preserve">Melton et al., 2013</w:t>
      </w:r>
      <w:commentRangeEnd w:id="407"/>
      <w:r w:rsidDel="00000000" w:rsidR="00000000" w:rsidRPr="00000000">
        <w:commentReference w:id="407"/>
      </w:r>
      <w:r w:rsidDel="00000000" w:rsidR="00000000" w:rsidRPr="00000000">
        <w:rPr>
          <w:rtl w:val="0"/>
        </w:rPr>
        <w:t xml:space="preserve">; </w:t>
      </w:r>
      <w:commentRangeStart w:id="408"/>
      <w:r w:rsidDel="00000000" w:rsidR="00000000" w:rsidRPr="00000000">
        <w:rPr>
          <w:rtl w:val="0"/>
        </w:rPr>
        <w:t xml:space="preserve">Bloom et al., 2017</w:t>
      </w:r>
      <w:commentRangeEnd w:id="408"/>
      <w:r w:rsidDel="00000000" w:rsidR="00000000" w:rsidRPr="00000000">
        <w:commentReference w:id="408"/>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A1">
      <w:pPr>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409"/>
      <w:r w:rsidDel="00000000" w:rsidR="00000000" w:rsidRPr="00000000">
        <w:rPr>
          <w:highlight w:val="white"/>
          <w:rtl w:val="0"/>
        </w:rPr>
        <w:t xml:space="preserve">Khan et al. 2021</w:t>
      </w:r>
      <w:commentRangeEnd w:id="409"/>
      <w:r w:rsidDel="00000000" w:rsidR="00000000" w:rsidRPr="00000000">
        <w:commentReference w:id="409"/>
      </w:r>
      <w:r w:rsidDel="00000000" w:rsidR="00000000" w:rsidRPr="00000000">
        <w:rPr>
          <w:highlight w:val="white"/>
          <w:rtl w:val="0"/>
        </w:rPr>
        <w:t xml:space="preserve">; </w:t>
      </w:r>
      <w:commentRangeStart w:id="410"/>
      <w:r w:rsidDel="00000000" w:rsidR="00000000" w:rsidRPr="00000000">
        <w:rPr>
          <w:highlight w:val="white"/>
          <w:rtl w:val="0"/>
        </w:rPr>
        <w:t xml:space="preserve">Ranjbar et al. 2023</w:t>
      </w:r>
      <w:commentRangeEnd w:id="410"/>
      <w:r w:rsidDel="00000000" w:rsidR="00000000" w:rsidRPr="00000000">
        <w:commentReference w:id="410"/>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57"/>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A4">
      <w:pPr>
        <w:numPr>
          <w:ilvl w:val="0"/>
          <w:numId w:val="57"/>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A5">
      <w:pPr>
        <w:numPr>
          <w:ilvl w:val="0"/>
          <w:numId w:val="57"/>
        </w:numPr>
        <w:spacing w:after="120" w:before="120" w:lineRule="auto"/>
        <w:ind w:left="720" w:hanging="360"/>
        <w:rPr>
          <w:i w:val="1"/>
        </w:rPr>
      </w:pPr>
      <w:r w:rsidDel="00000000" w:rsidR="00000000" w:rsidRPr="00000000">
        <w:rPr>
          <w:i w:val="1"/>
          <w:rtl w:val="0"/>
        </w:rPr>
        <w:t xml:space="preserve">How do tropical forests vary in their </w:t>
      </w:r>
      <w:commentRangeStart w:id="411"/>
      <w:r w:rsidDel="00000000" w:rsidR="00000000" w:rsidRPr="00000000">
        <w:rPr>
          <w:b w:val="1"/>
          <w:i w:val="1"/>
          <w:rtl w:val="0"/>
        </w:rPr>
        <w:t xml:space="preserve">disturbance regimes</w:t>
      </w:r>
      <w:commentRangeEnd w:id="411"/>
      <w:r w:rsidDel="00000000" w:rsidR="00000000" w:rsidRPr="00000000">
        <w:commentReference w:id="411"/>
      </w:r>
      <w:r w:rsidDel="00000000" w:rsidR="00000000" w:rsidRPr="00000000">
        <w:rPr>
          <w:i w:val="1"/>
          <w:rtl w:val="0"/>
        </w:rPr>
        <w:t xml:space="preserve">?  </w:t>
      </w:r>
    </w:p>
    <w:p w:rsidR="00000000" w:rsidDel="00000000" w:rsidP="00000000" w:rsidRDefault="00000000" w:rsidRPr="00000000" w14:paraId="000001A6">
      <w:pPr>
        <w:numPr>
          <w:ilvl w:val="0"/>
          <w:numId w:val="57"/>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A9">
      <w:pPr>
        <w:rPr>
          <w:color w:val="ff0000"/>
        </w:rPr>
      </w:pPr>
      <w:r w:rsidDel="00000000" w:rsidR="00000000" w:rsidRPr="00000000">
        <w:rPr>
          <w:rtl w:val="0"/>
        </w:rPr>
      </w:r>
    </w:p>
    <w:p w:rsidR="00000000" w:rsidDel="00000000" w:rsidP="00000000" w:rsidRDefault="00000000" w:rsidRPr="00000000" w14:paraId="000001AA">
      <w:pPr>
        <w:widowControl w:val="0"/>
        <w:numPr>
          <w:ilvl w:val="0"/>
          <w:numId w:val="81"/>
        </w:numPr>
        <w:ind w:left="720" w:hanging="360"/>
        <w:rPr>
          <w:i w:val="1"/>
          <w:color w:val="ff0000"/>
        </w:rPr>
      </w:pPr>
      <w:r w:rsidDel="00000000" w:rsidR="00000000" w:rsidRPr="00000000">
        <w:rPr>
          <w:i w:val="1"/>
          <w:color w:val="ff0000"/>
          <w:rtl w:val="0"/>
        </w:rPr>
        <w:t xml:space="preserve">Will address </w:t>
      </w:r>
      <w:commentRangeStart w:id="412"/>
      <w:r w:rsidDel="00000000" w:rsidR="00000000" w:rsidRPr="00000000">
        <w:rPr>
          <w:i w:val="1"/>
          <w:color w:val="ff0000"/>
          <w:rtl w:val="0"/>
        </w:rPr>
        <w:t xml:space="preserve">sparse and poorly distributed ground data</w:t>
      </w:r>
      <w:commentRangeEnd w:id="412"/>
      <w:r w:rsidDel="00000000" w:rsidR="00000000" w:rsidRPr="00000000">
        <w:commentReference w:id="412"/>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AB">
      <w:pPr>
        <w:widowControl w:val="0"/>
        <w:numPr>
          <w:ilvl w:val="1"/>
          <w:numId w:val="81"/>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AC">
      <w:pPr>
        <w:widowControl w:val="0"/>
        <w:numPr>
          <w:ilvl w:val="1"/>
          <w:numId w:val="81"/>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AD">
      <w:pPr>
        <w:widowControl w:val="0"/>
        <w:numPr>
          <w:ilvl w:val="1"/>
          <w:numId w:val="81"/>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AE">
      <w:pPr>
        <w:widowControl w:val="0"/>
        <w:numPr>
          <w:ilvl w:val="1"/>
          <w:numId w:val="81"/>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AF">
      <w:pPr>
        <w:widowControl w:val="0"/>
        <w:numPr>
          <w:ilvl w:val="1"/>
          <w:numId w:val="81"/>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B0">
      <w:pPr>
        <w:widowControl w:val="0"/>
        <w:numPr>
          <w:ilvl w:val="0"/>
          <w:numId w:val="81"/>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Recent advances in </w:t>
      </w:r>
      <w:commentRangeStart w:id="413"/>
      <w:r w:rsidDel="00000000" w:rsidR="00000000" w:rsidRPr="00000000">
        <w:rPr>
          <w:rtl w:val="0"/>
        </w:rPr>
        <w:t xml:space="preserve">XYZ</w:t>
      </w:r>
      <w:commentRangeEnd w:id="413"/>
      <w:r w:rsidDel="00000000" w:rsidR="00000000" w:rsidRPr="00000000">
        <w:commentReference w:id="413"/>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B5">
      <w:pPr>
        <w:numPr>
          <w:ilvl w:val="0"/>
          <w:numId w:val="66"/>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B6">
      <w:pPr>
        <w:numPr>
          <w:ilvl w:val="0"/>
          <w:numId w:val="66"/>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B7">
      <w:pPr>
        <w:numPr>
          <w:ilvl w:val="0"/>
          <w:numId w:val="66"/>
        </w:numPr>
        <w:ind w:left="720" w:hanging="360"/>
        <w:rPr>
          <w:i w:val="1"/>
        </w:rPr>
      </w:pPr>
      <w:commentRangeStart w:id="414"/>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414"/>
      <w:r w:rsidDel="00000000" w:rsidR="00000000" w:rsidRPr="00000000">
        <w:commentReference w:id="414"/>
      </w:r>
      <w:r w:rsidDel="00000000" w:rsidR="00000000" w:rsidRPr="00000000">
        <w:rPr>
          <w:rtl w:val="0"/>
        </w:rPr>
      </w:r>
    </w:p>
    <w:p w:rsidR="00000000" w:rsidDel="00000000" w:rsidP="00000000" w:rsidRDefault="00000000" w:rsidRPr="00000000" w14:paraId="000001B8">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B9">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BA">
      <w:pPr>
        <w:rPr>
          <w:color w:val="ff0000"/>
        </w:rPr>
      </w:pPr>
      <w:r w:rsidDel="00000000" w:rsidR="00000000" w:rsidRPr="00000000">
        <w:rPr>
          <w:rtl w:val="0"/>
        </w:rPr>
      </w:r>
    </w:p>
    <w:p w:rsidR="00000000" w:rsidDel="00000000" w:rsidP="00000000" w:rsidRDefault="00000000" w:rsidRPr="00000000" w14:paraId="000001BB">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415"/>
      <w:r w:rsidDel="00000000" w:rsidR="00000000" w:rsidRPr="00000000">
        <w:rPr>
          <w:color w:val="ff0000"/>
          <w:rtl w:val="0"/>
        </w:rPr>
        <w:t xml:space="preserve">Lira-Martins et al., 2019</w:t>
      </w:r>
      <w:commentRangeEnd w:id="415"/>
      <w:r w:rsidDel="00000000" w:rsidR="00000000" w:rsidRPr="00000000">
        <w:commentReference w:id="415"/>
      </w:r>
      <w:r w:rsidDel="00000000" w:rsidR="00000000" w:rsidRPr="00000000">
        <w:rPr>
          <w:color w:val="ff0000"/>
          <w:rtl w:val="0"/>
        </w:rPr>
        <w:t xml:space="preserve">, </w:t>
      </w:r>
      <w:commentRangeStart w:id="416"/>
      <w:r w:rsidDel="00000000" w:rsidR="00000000" w:rsidRPr="00000000">
        <w:rPr>
          <w:color w:val="ff0000"/>
          <w:rtl w:val="0"/>
        </w:rPr>
        <w:t xml:space="preserve">Heineman et al., 2016</w:t>
      </w:r>
      <w:commentRangeEnd w:id="416"/>
      <w:r w:rsidDel="00000000" w:rsidR="00000000" w:rsidRPr="00000000">
        <w:commentReference w:id="416"/>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BC">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BD">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BE">
      <w:pPr>
        <w:numPr>
          <w:ilvl w:val="0"/>
          <w:numId w:val="62"/>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BF">
      <w:pPr>
        <w:numPr>
          <w:ilvl w:val="0"/>
          <w:numId w:val="62"/>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C0">
      <w:pPr>
        <w:numPr>
          <w:ilvl w:val="1"/>
          <w:numId w:val="62"/>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C1">
      <w:pPr>
        <w:numPr>
          <w:ilvl w:val="1"/>
          <w:numId w:val="62"/>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C2">
      <w:pPr>
        <w:numPr>
          <w:ilvl w:val="1"/>
          <w:numId w:val="62"/>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C3">
      <w:pPr>
        <w:rPr>
          <w:color w:val="ff0000"/>
          <w:highlight w:val="white"/>
        </w:rPr>
      </w:pPr>
      <w:r w:rsidDel="00000000" w:rsidR="00000000" w:rsidRPr="00000000">
        <w:rPr>
          <w:rtl w:val="0"/>
        </w:rPr>
      </w:r>
    </w:p>
    <w:p w:rsidR="00000000" w:rsidDel="00000000" w:rsidP="00000000" w:rsidRDefault="00000000" w:rsidRPr="00000000" w14:paraId="000001C4">
      <w:pPr>
        <w:spacing w:after="240" w:before="240" w:lineRule="auto"/>
        <w:ind w:left="0" w:firstLine="0"/>
        <w:rPr/>
      </w:pPr>
      <w:commentRangeStart w:id="417"/>
      <w:commentRangeStart w:id="418"/>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419"/>
      <w:r w:rsidDel="00000000" w:rsidR="00000000" w:rsidRPr="00000000">
        <w:rPr>
          <w:rtl w:val="0"/>
        </w:rPr>
        <w:t xml:space="preserve">Lintner and Neelin, 2009</w:t>
      </w:r>
      <w:commentRangeEnd w:id="419"/>
      <w:r w:rsidDel="00000000" w:rsidR="00000000" w:rsidRPr="00000000">
        <w:commentReference w:id="419"/>
      </w:r>
      <w:r w:rsidDel="00000000" w:rsidR="00000000" w:rsidRPr="00000000">
        <w:rPr>
          <w:rtl w:val="0"/>
        </w:rPr>
        <w:t xml:space="preserve">, </w:t>
      </w:r>
      <w:commentRangeStart w:id="420"/>
      <w:r w:rsidDel="00000000" w:rsidR="00000000" w:rsidRPr="00000000">
        <w:rPr>
          <w:rtl w:val="0"/>
        </w:rPr>
        <w:t xml:space="preserve">Betts and Silva Dias, 2010</w:t>
      </w:r>
      <w:commentRangeEnd w:id="420"/>
      <w:r w:rsidDel="00000000" w:rsidR="00000000" w:rsidRPr="00000000">
        <w:commentReference w:id="420"/>
      </w:r>
      <w:r w:rsidDel="00000000" w:rsidR="00000000" w:rsidRPr="00000000">
        <w:rPr>
          <w:rtl w:val="0"/>
        </w:rPr>
        <w:t xml:space="preserve">, </w:t>
      </w:r>
      <w:commentRangeStart w:id="421"/>
      <w:r w:rsidDel="00000000" w:rsidR="00000000" w:rsidRPr="00000000">
        <w:rPr>
          <w:rtl w:val="0"/>
        </w:rPr>
        <w:t xml:space="preserve">Gentine et al., 2019</w:t>
      </w:r>
      <w:commentRangeEnd w:id="421"/>
      <w:r w:rsidDel="00000000" w:rsidR="00000000" w:rsidRPr="00000000">
        <w:commentReference w:id="421"/>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222">
        <w:r w:rsidDel="00000000" w:rsidR="00000000" w:rsidRPr="00000000">
          <w:rPr>
            <w:color w:val="1155cc"/>
            <w:u w:val="single"/>
            <w:rtl w:val="0"/>
          </w:rPr>
          <w:t xml:space="preserve">Fisher et al., 2009</w:t>
        </w:r>
      </w:hyperlink>
      <w:r w:rsidDel="00000000" w:rsidR="00000000" w:rsidRPr="00000000">
        <w:rPr>
          <w:rtl w:val="0"/>
        </w:rPr>
        <w:t xml:space="preserve">, </w:t>
      </w:r>
      <w:hyperlink r:id="rId223">
        <w:r w:rsidDel="00000000" w:rsidR="00000000" w:rsidRPr="00000000">
          <w:rPr>
            <w:color w:val="1155cc"/>
            <w:u w:val="single"/>
            <w:rtl w:val="0"/>
          </w:rPr>
          <w:t xml:space="preserve">Sibret et al., 2022</w:t>
        </w:r>
      </w:hyperlink>
      <w:r w:rsidDel="00000000" w:rsidR="00000000" w:rsidRPr="00000000">
        <w:rPr>
          <w:rtl w:val="0"/>
        </w:rPr>
        <w:t xml:space="preserve">,</w:t>
      </w:r>
      <w:hyperlink r:id="rId224">
        <w:r w:rsidDel="00000000" w:rsidR="00000000" w:rsidRPr="00000000">
          <w:rPr>
            <w:color w:val="1155cc"/>
            <w:u w:val="single"/>
            <w:rtl w:val="0"/>
          </w:rPr>
          <w:t xml:space="preserve"> </w:t>
        </w:r>
      </w:hyperlink>
      <w:hyperlink r:id="rId225">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26">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27">
        <w:r w:rsidDel="00000000" w:rsidR="00000000" w:rsidRPr="00000000">
          <w:rPr>
            <w:color w:val="1155cc"/>
            <w:u w:val="single"/>
            <w:rtl w:val="0"/>
          </w:rPr>
          <w:t xml:space="preserve">Baker et al., 2021</w:t>
        </w:r>
      </w:hyperlink>
      <w:r w:rsidDel="00000000" w:rsidR="00000000" w:rsidRPr="00000000">
        <w:rPr>
          <w:rtl w:val="0"/>
        </w:rPr>
        <w:t xml:space="preserve">, </w:t>
      </w:r>
      <w:hyperlink r:id="rId228">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29">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422"/>
      <w:r w:rsidDel="00000000" w:rsidR="00000000" w:rsidRPr="00000000">
        <w:rPr>
          <w:rtl w:val="0"/>
        </w:rPr>
        <w:t xml:space="preserve">Staal et al., 2023</w:t>
      </w:r>
      <w:commentRangeEnd w:id="422"/>
      <w:r w:rsidDel="00000000" w:rsidR="00000000" w:rsidRPr="00000000">
        <w:commentReference w:id="422"/>
      </w:r>
      <w:r w:rsidDel="00000000" w:rsidR="00000000" w:rsidRPr="00000000">
        <w:rPr>
          <w:rtl w:val="0"/>
        </w:rPr>
        <w:t xml:space="preserve">, </w:t>
      </w:r>
      <w:commentRangeStart w:id="423"/>
      <w:r w:rsidDel="00000000" w:rsidR="00000000" w:rsidRPr="00000000">
        <w:rPr>
          <w:rtl w:val="0"/>
        </w:rPr>
        <w:t xml:space="preserve">Xu et al., 2022</w:t>
      </w:r>
      <w:commentRangeEnd w:id="423"/>
      <w:r w:rsidDel="00000000" w:rsidR="00000000" w:rsidRPr="00000000">
        <w:commentReference w:id="423"/>
      </w:r>
      <w:r w:rsidDel="00000000" w:rsidR="00000000" w:rsidRPr="00000000">
        <w:rPr>
          <w:rtl w:val="0"/>
        </w:rPr>
        <w:t xml:space="preserve">, </w:t>
      </w:r>
      <w:hyperlink r:id="rId230">
        <w:r w:rsidDel="00000000" w:rsidR="00000000" w:rsidRPr="00000000">
          <w:rPr>
            <w:color w:val="1155cc"/>
            <w:u w:val="single"/>
            <w:rtl w:val="0"/>
          </w:rPr>
          <w:t xml:space="preserve">Brown et al., 2021</w:t>
        </w:r>
      </w:hyperlink>
      <w:r w:rsidDel="00000000" w:rsidR="00000000" w:rsidRPr="00000000">
        <w:rPr>
          <w:rtl w:val="0"/>
        </w:rPr>
        <w:t xml:space="preserve">, </w:t>
      </w:r>
      <w:commentRangeStart w:id="424"/>
      <w:r w:rsidDel="00000000" w:rsidR="00000000" w:rsidRPr="00000000">
        <w:rPr>
          <w:rtl w:val="0"/>
        </w:rPr>
        <w:t xml:space="preserve">Te Wierik et al.,2022</w:t>
      </w:r>
      <w:commentRangeEnd w:id="424"/>
      <w:r w:rsidDel="00000000" w:rsidR="00000000" w:rsidRPr="00000000">
        <w:commentReference w:id="424"/>
      </w:r>
      <w:r w:rsidDel="00000000" w:rsidR="00000000" w:rsidRPr="00000000">
        <w:rPr>
          <w:rtl w:val="0"/>
        </w:rPr>
        <w:t xml:space="preserve">, </w:t>
      </w:r>
      <w:commentRangeStart w:id="425"/>
      <w:r w:rsidDel="00000000" w:rsidR="00000000" w:rsidRPr="00000000">
        <w:rPr>
          <w:rtl w:val="0"/>
        </w:rPr>
        <w:t xml:space="preserve">Sori et al., 2022</w:t>
      </w:r>
      <w:commentRangeEnd w:id="425"/>
      <w:r w:rsidDel="00000000" w:rsidR="00000000" w:rsidRPr="00000000">
        <w:commentReference w:id="425"/>
      </w:r>
      <w:r w:rsidDel="00000000" w:rsidR="00000000" w:rsidRPr="00000000">
        <w:rPr>
          <w:rtl w:val="0"/>
        </w:rPr>
        <w:t xml:space="preserve">, </w:t>
      </w:r>
      <w:hyperlink r:id="rId231">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426"/>
      <w:r w:rsidDel="00000000" w:rsidR="00000000" w:rsidRPr="00000000">
        <w:rPr>
          <w:rtl w:val="0"/>
        </w:rPr>
        <w:t xml:space="preserve">Liu et al., 2020</w:t>
      </w:r>
      <w:commentRangeEnd w:id="426"/>
      <w:r w:rsidDel="00000000" w:rsidR="00000000" w:rsidRPr="00000000">
        <w:commentReference w:id="426"/>
      </w:r>
      <w:r w:rsidDel="00000000" w:rsidR="00000000" w:rsidRPr="00000000">
        <w:rPr>
          <w:rtl w:val="0"/>
        </w:rPr>
        <w:t xml:space="preserve">).</w:t>
      </w:r>
      <w:commentRangeEnd w:id="418"/>
      <w:r w:rsidDel="00000000" w:rsidR="00000000" w:rsidRPr="00000000">
        <w:commentReference w:id="418"/>
      </w:r>
      <w:r w:rsidDel="00000000" w:rsidR="00000000" w:rsidRPr="00000000">
        <w:rPr>
          <w:rtl w:val="0"/>
        </w:rPr>
      </w:r>
    </w:p>
    <w:p w:rsidR="00000000" w:rsidDel="00000000" w:rsidP="00000000" w:rsidRDefault="00000000" w:rsidRPr="00000000" w14:paraId="000001C5">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427"/>
      <w:r w:rsidDel="00000000" w:rsidR="00000000" w:rsidRPr="00000000">
        <w:rPr>
          <w:rtl w:val="0"/>
        </w:rPr>
        <w:t xml:space="preserve">Worden et al., 2021</w:t>
      </w:r>
      <w:commentRangeEnd w:id="427"/>
      <w:r w:rsidDel="00000000" w:rsidR="00000000" w:rsidRPr="00000000">
        <w:commentReference w:id="427"/>
      </w:r>
      <w:r w:rsidDel="00000000" w:rsidR="00000000" w:rsidRPr="00000000">
        <w:rPr>
          <w:rtl w:val="0"/>
        </w:rPr>
        <w:t xml:space="preserve">, </w:t>
      </w:r>
      <w:commentRangeStart w:id="428"/>
      <w:r w:rsidDel="00000000" w:rsidR="00000000" w:rsidRPr="00000000">
        <w:rPr>
          <w:rtl w:val="0"/>
        </w:rPr>
        <w:t xml:space="preserve">Baker and Spracklen 2022</w:t>
      </w:r>
      <w:commentRangeEnd w:id="428"/>
      <w:r w:rsidDel="00000000" w:rsidR="00000000" w:rsidRPr="00000000">
        <w:commentReference w:id="428"/>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429"/>
      <w:r w:rsidDel="00000000" w:rsidR="00000000" w:rsidRPr="00000000">
        <w:rPr>
          <w:rtl w:val="0"/>
        </w:rPr>
        <w:t xml:space="preserve">Staal et al., 2023</w:t>
      </w:r>
      <w:commentRangeEnd w:id="429"/>
      <w:r w:rsidDel="00000000" w:rsidR="00000000" w:rsidRPr="00000000">
        <w:commentReference w:id="429"/>
      </w:r>
      <w:r w:rsidDel="00000000" w:rsidR="00000000" w:rsidRPr="00000000">
        <w:rPr>
          <w:rtl w:val="0"/>
        </w:rPr>
        <w:t xml:space="preserve">, </w:t>
      </w:r>
      <w:commentRangeStart w:id="430"/>
      <w:r w:rsidDel="00000000" w:rsidR="00000000" w:rsidRPr="00000000">
        <w:rPr>
          <w:rtl w:val="0"/>
        </w:rPr>
        <w:t xml:space="preserve">Zemp et al., 2017</w:t>
      </w:r>
      <w:commentRangeEnd w:id="430"/>
      <w:r w:rsidDel="00000000" w:rsidR="00000000" w:rsidRPr="00000000">
        <w:commentReference w:id="430"/>
      </w:r>
      <w:r w:rsidDel="00000000" w:rsidR="00000000" w:rsidRPr="00000000">
        <w:rPr>
          <w:rtl w:val="0"/>
        </w:rPr>
        <w:t xml:space="preserve">, </w:t>
      </w:r>
      <w:commentRangeStart w:id="431"/>
      <w:r w:rsidDel="00000000" w:rsidR="00000000" w:rsidRPr="00000000">
        <w:rPr>
          <w:rtl w:val="0"/>
        </w:rPr>
        <w:t xml:space="preserve">Xu et al., 2022</w:t>
      </w:r>
      <w:commentRangeEnd w:id="431"/>
      <w:r w:rsidDel="00000000" w:rsidR="00000000" w:rsidRPr="00000000">
        <w:commentReference w:id="431"/>
      </w:r>
      <w:r w:rsidDel="00000000" w:rsidR="00000000" w:rsidRPr="00000000">
        <w:rPr>
          <w:rtl w:val="0"/>
        </w:rPr>
        <w:t xml:space="preserve">, </w:t>
      </w:r>
      <w:commentRangeStart w:id="432"/>
      <w:r w:rsidDel="00000000" w:rsidR="00000000" w:rsidRPr="00000000">
        <w:rPr>
          <w:rtl w:val="0"/>
        </w:rPr>
        <w:t xml:space="preserve">Flores et al., 2024</w:t>
      </w:r>
      <w:commentRangeEnd w:id="432"/>
      <w:r w:rsidDel="00000000" w:rsidR="00000000" w:rsidRPr="00000000">
        <w:commentReference w:id="432"/>
      </w:r>
      <w:r w:rsidDel="00000000" w:rsidR="00000000" w:rsidRPr="00000000">
        <w:rPr>
          <w:rtl w:val="0"/>
        </w:rPr>
        <w:t xml:space="preserve">, </w:t>
      </w:r>
      <w:commentRangeStart w:id="433"/>
      <w:r w:rsidDel="00000000" w:rsidR="00000000" w:rsidRPr="00000000">
        <w:rPr>
          <w:rtl w:val="0"/>
        </w:rPr>
        <w:t xml:space="preserve">Theeuwen et al., 2023</w:t>
      </w:r>
      <w:commentRangeEnd w:id="433"/>
      <w:r w:rsidDel="00000000" w:rsidR="00000000" w:rsidRPr="00000000">
        <w:commentReference w:id="433"/>
      </w:r>
      <w:r w:rsidDel="00000000" w:rsidR="00000000" w:rsidRPr="00000000">
        <w:rPr>
          <w:rtl w:val="0"/>
        </w:rPr>
        <w:t xml:space="preserve">, </w:t>
      </w:r>
      <w:commentRangeStart w:id="434"/>
      <w:r w:rsidDel="00000000" w:rsidR="00000000" w:rsidRPr="00000000">
        <w:rPr>
          <w:rtl w:val="0"/>
        </w:rPr>
        <w:t xml:space="preserve">Baker and Spracklen 2022</w:t>
      </w:r>
      <w:commentRangeEnd w:id="434"/>
      <w:r w:rsidDel="00000000" w:rsidR="00000000" w:rsidRPr="00000000">
        <w:commentReference w:id="434"/>
      </w:r>
      <w:r w:rsidDel="00000000" w:rsidR="00000000" w:rsidRPr="00000000">
        <w:rPr>
          <w:rtl w:val="0"/>
        </w:rPr>
        <w:t xml:space="preserve">, </w:t>
      </w:r>
      <w:commentRangeStart w:id="435"/>
      <w:r w:rsidDel="00000000" w:rsidR="00000000" w:rsidRPr="00000000">
        <w:rPr>
          <w:rtl w:val="0"/>
        </w:rPr>
        <w:t xml:space="preserve">Te Wierik et al., 2022</w:t>
      </w:r>
      <w:commentRangeEnd w:id="435"/>
      <w:r w:rsidDel="00000000" w:rsidR="00000000" w:rsidRPr="00000000">
        <w:commentReference w:id="435"/>
      </w:r>
      <w:r w:rsidDel="00000000" w:rsidR="00000000" w:rsidRPr="00000000">
        <w:rPr>
          <w:rtl w:val="0"/>
        </w:rPr>
        <w:t xml:space="preserve">, </w:t>
      </w:r>
      <w:commentRangeStart w:id="436"/>
      <w:r w:rsidDel="00000000" w:rsidR="00000000" w:rsidRPr="00000000">
        <w:rPr>
          <w:rtl w:val="0"/>
        </w:rPr>
        <w:t xml:space="preserve">Nyasulu et al., 2024</w:t>
      </w:r>
      <w:commentRangeEnd w:id="436"/>
      <w:r w:rsidDel="00000000" w:rsidR="00000000" w:rsidRPr="00000000">
        <w:commentReference w:id="436"/>
      </w:r>
      <w:r w:rsidDel="00000000" w:rsidR="00000000" w:rsidRPr="00000000">
        <w:rPr>
          <w:rtl w:val="0"/>
        </w:rPr>
        <w:t xml:space="preserve">, </w:t>
      </w:r>
      <w:commentRangeStart w:id="437"/>
      <w:r w:rsidDel="00000000" w:rsidR="00000000" w:rsidRPr="00000000">
        <w:rPr>
          <w:rtl w:val="0"/>
        </w:rPr>
        <w:t xml:space="preserve">van der Ent et al., 2010</w:t>
      </w:r>
      <w:commentRangeEnd w:id="437"/>
      <w:r w:rsidDel="00000000" w:rsidR="00000000" w:rsidRPr="00000000">
        <w:commentReference w:id="437"/>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438"/>
      <w:r w:rsidDel="00000000" w:rsidR="00000000" w:rsidRPr="00000000">
        <w:rPr>
          <w:rtl w:val="0"/>
        </w:rPr>
        <w:t xml:space="preserve">Phillipon et al., 2018</w:t>
      </w:r>
      <w:commentRangeEnd w:id="438"/>
      <w:r w:rsidDel="00000000" w:rsidR="00000000" w:rsidRPr="00000000">
        <w:commentReference w:id="438"/>
      </w:r>
      <w:r w:rsidDel="00000000" w:rsidR="00000000" w:rsidRPr="00000000">
        <w:rPr>
          <w:rtl w:val="0"/>
        </w:rPr>
        <w:t xml:space="preserve">, </w:t>
      </w:r>
      <w:commentRangeStart w:id="439"/>
      <w:r w:rsidDel="00000000" w:rsidR="00000000" w:rsidRPr="00000000">
        <w:rPr>
          <w:rtl w:val="0"/>
        </w:rPr>
        <w:t xml:space="preserve">Pohl et al., 2022</w:t>
      </w:r>
      <w:commentRangeEnd w:id="439"/>
      <w:r w:rsidDel="00000000" w:rsidR="00000000" w:rsidRPr="00000000">
        <w:commentReference w:id="439"/>
      </w:r>
      <w:r w:rsidDel="00000000" w:rsidR="00000000" w:rsidRPr="00000000">
        <w:rPr>
          <w:rtl w:val="0"/>
        </w:rPr>
        <w:t xml:space="preserve">, </w:t>
      </w:r>
      <w:commentRangeStart w:id="440"/>
      <w:r w:rsidDel="00000000" w:rsidR="00000000" w:rsidRPr="00000000">
        <w:rPr>
          <w:rtl w:val="0"/>
        </w:rPr>
        <w:t xml:space="preserve">Martins et al., 2018</w:t>
      </w:r>
      <w:commentRangeEnd w:id="440"/>
      <w:r w:rsidDel="00000000" w:rsidR="00000000" w:rsidRPr="00000000">
        <w:commentReference w:id="440"/>
      </w:r>
      <w:r w:rsidDel="00000000" w:rsidR="00000000" w:rsidRPr="00000000">
        <w:rPr>
          <w:rtl w:val="0"/>
        </w:rPr>
        <w:t xml:space="preserve">, </w:t>
      </w:r>
      <w:commentRangeStart w:id="441"/>
      <w:r w:rsidDel="00000000" w:rsidR="00000000" w:rsidRPr="00000000">
        <w:rPr>
          <w:rtl w:val="0"/>
        </w:rPr>
        <w:t xml:space="preserve">Chakraborty et al., 2019</w:t>
      </w:r>
      <w:commentRangeEnd w:id="441"/>
      <w:r w:rsidDel="00000000" w:rsidR="00000000" w:rsidRPr="00000000">
        <w:commentReference w:id="441"/>
      </w:r>
      <w:r w:rsidDel="00000000" w:rsidR="00000000" w:rsidRPr="00000000">
        <w:rPr>
          <w:rtl w:val="0"/>
        </w:rPr>
        <w:t xml:space="preserve">, </w:t>
      </w:r>
      <w:commentRangeStart w:id="442"/>
      <w:r w:rsidDel="00000000" w:rsidR="00000000" w:rsidRPr="00000000">
        <w:rPr>
          <w:rtl w:val="0"/>
        </w:rPr>
        <w:t xml:space="preserve">Jonard et al., 2022</w:t>
      </w:r>
      <w:commentRangeEnd w:id="442"/>
      <w:r w:rsidDel="00000000" w:rsidR="00000000" w:rsidRPr="00000000">
        <w:commentReference w:id="442"/>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443"/>
      <w:r w:rsidDel="00000000" w:rsidR="00000000" w:rsidRPr="00000000">
        <w:rPr>
          <w:rtl w:val="0"/>
        </w:rPr>
        <w:t xml:space="preserve">Braghiere et al., 2020</w:t>
      </w:r>
      <w:commentRangeEnd w:id="443"/>
      <w:r w:rsidDel="00000000" w:rsidR="00000000" w:rsidRPr="00000000">
        <w:commentReference w:id="443"/>
      </w:r>
      <w:r w:rsidDel="00000000" w:rsidR="00000000" w:rsidRPr="00000000">
        <w:rPr>
          <w:rtl w:val="0"/>
        </w:rPr>
        <w:t xml:space="preserve">, </w:t>
      </w:r>
      <w:commentRangeStart w:id="444"/>
      <w:r w:rsidDel="00000000" w:rsidR="00000000" w:rsidRPr="00000000">
        <w:rPr>
          <w:rtl w:val="0"/>
        </w:rPr>
        <w:t xml:space="preserve">Durand et al., 2021</w:t>
      </w:r>
      <w:commentRangeEnd w:id="444"/>
      <w:r w:rsidDel="00000000" w:rsidR="00000000" w:rsidRPr="00000000">
        <w:commentReference w:id="444"/>
      </w:r>
      <w:r w:rsidDel="00000000" w:rsidR="00000000" w:rsidRPr="00000000">
        <w:rPr>
          <w:rtl w:val="0"/>
        </w:rPr>
        <w:t xml:space="preserve">, </w:t>
      </w:r>
      <w:commentRangeStart w:id="445"/>
      <w:r w:rsidDel="00000000" w:rsidR="00000000" w:rsidRPr="00000000">
        <w:rPr>
          <w:rtl w:val="0"/>
        </w:rPr>
        <w:t xml:space="preserve">Adebiyi and Zuidema 2016</w:t>
      </w:r>
      <w:commentRangeEnd w:id="445"/>
      <w:r w:rsidDel="00000000" w:rsidR="00000000" w:rsidRPr="00000000">
        <w:commentReference w:id="445"/>
      </w:r>
      <w:r w:rsidDel="00000000" w:rsidR="00000000" w:rsidRPr="00000000">
        <w:rPr>
          <w:rtl w:val="0"/>
        </w:rPr>
        <w:t xml:space="preserve">). </w:t>
      </w:r>
    </w:p>
    <w:p w:rsidR="00000000" w:rsidDel="00000000" w:rsidP="00000000" w:rsidRDefault="00000000" w:rsidRPr="00000000" w14:paraId="000001C6">
      <w:pPr>
        <w:spacing w:after="240" w:before="240" w:lineRule="auto"/>
        <w:rPr/>
      </w:pPr>
      <w:r w:rsidDel="00000000" w:rsidR="00000000" w:rsidRPr="00000000">
        <w:rPr>
          <w:rtl w:val="0"/>
        </w:rPr>
        <w:t xml:space="preserve">Hydroclimatic conditions in tropical rainforests additionally vary significantly along </w:t>
      </w:r>
      <w:commentRangeStart w:id="446"/>
      <w:r w:rsidDel="00000000" w:rsidR="00000000" w:rsidRPr="00000000">
        <w:rPr>
          <w:rtl w:val="0"/>
        </w:rPr>
        <w:t xml:space="preserve">disturbance gradients</w:t>
      </w:r>
      <w:commentRangeEnd w:id="446"/>
      <w:r w:rsidDel="00000000" w:rsidR="00000000" w:rsidRPr="00000000">
        <w:commentReference w:id="446"/>
      </w:r>
      <w:r w:rsidDel="00000000" w:rsidR="00000000" w:rsidRPr="00000000">
        <w:rPr>
          <w:rtl w:val="0"/>
        </w:rPr>
        <w:t xml:space="preserve">, from intact forests to heavily fragmented landscapes (</w:t>
      </w:r>
      <w:commentRangeStart w:id="447"/>
      <w:r w:rsidDel="00000000" w:rsidR="00000000" w:rsidRPr="00000000">
        <w:rPr>
          <w:rtl w:val="0"/>
        </w:rPr>
        <w:t xml:space="preserve">Gutierrez-Cori et al., 2021</w:t>
      </w:r>
      <w:commentRangeEnd w:id="447"/>
      <w:r w:rsidDel="00000000" w:rsidR="00000000" w:rsidRPr="00000000">
        <w:commentReference w:id="447"/>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48"/>
      <w:r w:rsidDel="00000000" w:rsidR="00000000" w:rsidRPr="00000000">
        <w:rPr>
          <w:rtl w:val="0"/>
        </w:rPr>
        <w:t xml:space="preserve">Staal et al., 2020</w:t>
      </w:r>
      <w:commentRangeEnd w:id="448"/>
      <w:r w:rsidDel="00000000" w:rsidR="00000000" w:rsidRPr="00000000">
        <w:commentReference w:id="448"/>
      </w:r>
      <w:r w:rsidDel="00000000" w:rsidR="00000000" w:rsidRPr="00000000">
        <w:rPr>
          <w:rtl w:val="0"/>
        </w:rPr>
        <w:t xml:space="preserve">, </w:t>
      </w:r>
      <w:hyperlink r:id="rId232">
        <w:r w:rsidDel="00000000" w:rsidR="00000000" w:rsidRPr="00000000">
          <w:rPr>
            <w:color w:val="1155cc"/>
            <w:u w:val="single"/>
            <w:rtl w:val="0"/>
          </w:rPr>
          <w:t xml:space="preserve">Fu et al., 2013</w:t>
        </w:r>
      </w:hyperlink>
      <w:r w:rsidDel="00000000" w:rsidR="00000000" w:rsidRPr="00000000">
        <w:rPr>
          <w:rtl w:val="0"/>
        </w:rPr>
        <w:t xml:space="preserve">,</w:t>
      </w:r>
      <w:hyperlink r:id="rId233">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49"/>
      <w:r w:rsidDel="00000000" w:rsidR="00000000" w:rsidRPr="00000000">
        <w:rPr>
          <w:rtl w:val="0"/>
        </w:rPr>
        <w:t xml:space="preserve">Silva Junior et al., 2020</w:t>
      </w:r>
      <w:commentRangeEnd w:id="449"/>
      <w:r w:rsidDel="00000000" w:rsidR="00000000" w:rsidRPr="00000000">
        <w:commentReference w:id="449"/>
      </w:r>
      <w:r w:rsidDel="00000000" w:rsidR="00000000" w:rsidRPr="00000000">
        <w:rPr>
          <w:rtl w:val="0"/>
        </w:rPr>
        <w:t xml:space="preserve">, </w:t>
      </w:r>
      <w:hyperlink r:id="rId234">
        <w:r w:rsidDel="00000000" w:rsidR="00000000" w:rsidRPr="00000000">
          <w:rPr>
            <w:color w:val="1155cc"/>
            <w:u w:val="single"/>
            <w:rtl w:val="0"/>
          </w:rPr>
          <w:t xml:space="preserve">Zhao et al., 2021</w:t>
        </w:r>
      </w:hyperlink>
      <w:r w:rsidDel="00000000" w:rsidR="00000000" w:rsidRPr="00000000">
        <w:rPr>
          <w:rtl w:val="0"/>
        </w:rPr>
        <w:t xml:space="preserve">, </w:t>
      </w:r>
      <w:commentRangeStart w:id="450"/>
      <w:r w:rsidDel="00000000" w:rsidR="00000000" w:rsidRPr="00000000">
        <w:rPr>
          <w:rtl w:val="0"/>
        </w:rPr>
        <w:t xml:space="preserve">Smith et al., 2018</w:t>
      </w:r>
      <w:commentRangeEnd w:id="450"/>
      <w:r w:rsidDel="00000000" w:rsidR="00000000" w:rsidRPr="00000000">
        <w:commentReference w:id="450"/>
      </w:r>
      <w:r w:rsidDel="00000000" w:rsidR="00000000" w:rsidRPr="00000000">
        <w:rPr>
          <w:rtl w:val="0"/>
        </w:rPr>
        <w:t xml:space="preserve">, </w:t>
      </w:r>
      <w:commentRangeStart w:id="451"/>
      <w:r w:rsidDel="00000000" w:rsidR="00000000" w:rsidRPr="00000000">
        <w:rPr>
          <w:rtl w:val="0"/>
        </w:rPr>
        <w:t xml:space="preserve">Butt et al., 2023</w:t>
      </w:r>
      <w:commentRangeEnd w:id="451"/>
      <w:r w:rsidDel="00000000" w:rsidR="00000000" w:rsidRPr="00000000">
        <w:commentReference w:id="451"/>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C7">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C8">
      <w:pPr>
        <w:numPr>
          <w:ilvl w:val="0"/>
          <w:numId w:val="66"/>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C9">
      <w:pPr>
        <w:numPr>
          <w:ilvl w:val="0"/>
          <w:numId w:val="66"/>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417"/>
      <w:r w:rsidDel="00000000" w:rsidR="00000000" w:rsidRPr="00000000">
        <w:commentReference w:id="417"/>
      </w:r>
      <w:r w:rsidDel="00000000" w:rsidR="00000000" w:rsidRPr="00000000">
        <w:rPr>
          <w:rtl w:val="0"/>
        </w:rPr>
      </w:r>
    </w:p>
    <w:p w:rsidR="00000000" w:rsidDel="00000000" w:rsidP="00000000" w:rsidRDefault="00000000" w:rsidRPr="00000000" w14:paraId="000001CA">
      <w:pPr>
        <w:pStyle w:val="Heading3"/>
        <w:rPr/>
      </w:pPr>
      <w:bookmarkStart w:colFirst="0" w:colLast="0" w:name="_ci41fcynf7lz" w:id="18"/>
      <w:bookmarkEnd w:id="18"/>
      <w:r w:rsidDel="00000000" w:rsidR="00000000" w:rsidRPr="00000000">
        <w:rPr>
          <w:rtl w:val="0"/>
        </w:rPr>
        <w:t xml:space="preserve">3.2 </w:t>
      </w:r>
      <w:commentRangeStart w:id="452"/>
      <w:r w:rsidDel="00000000" w:rsidR="00000000" w:rsidRPr="00000000">
        <w:rPr>
          <w:rtl w:val="0"/>
        </w:rPr>
        <w:t xml:space="preserve">Process</w:t>
      </w:r>
      <w:commentRangeEnd w:id="452"/>
      <w:r w:rsidDel="00000000" w:rsidR="00000000" w:rsidRPr="00000000">
        <w:commentReference w:id="452"/>
      </w:r>
      <w:r w:rsidDel="00000000" w:rsidR="00000000" w:rsidRPr="00000000">
        <w:rPr>
          <w:rtl w:val="0"/>
        </w:rPr>
        <w:t xml:space="preserve"> </w:t>
      </w:r>
    </w:p>
    <w:p w:rsidR="00000000" w:rsidDel="00000000" w:rsidP="00000000" w:rsidRDefault="00000000" w:rsidRPr="00000000" w14:paraId="000001CB">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white"/>
          <w:rtl w:val="0"/>
        </w:rPr>
        <w:t xml:space="preserve">XYZ</w:t>
      </w:r>
      <w:r w:rsidDel="00000000" w:rsidR="00000000" w:rsidRPr="00000000">
        <w:rPr>
          <w:highlight w:val="white"/>
          <w:rtl w:val="0"/>
        </w:rPr>
        <w:t xml:space="preserve">. </w:t>
      </w:r>
    </w:p>
    <w:p w:rsidR="00000000" w:rsidDel="00000000" w:rsidP="00000000" w:rsidRDefault="00000000" w:rsidRPr="00000000" w14:paraId="000001CC">
      <w:pPr>
        <w:rPr>
          <w:highlight w:val="white"/>
        </w:rPr>
      </w:pPr>
      <w:r w:rsidDel="00000000" w:rsidR="00000000" w:rsidRPr="00000000">
        <w:rPr>
          <w:rtl w:val="0"/>
        </w:rPr>
      </w:r>
    </w:p>
    <w:p w:rsidR="00000000" w:rsidDel="00000000" w:rsidP="00000000" w:rsidRDefault="00000000" w:rsidRPr="00000000" w14:paraId="000001CD">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CE">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53"/>
      <w:r w:rsidDel="00000000" w:rsidR="00000000" w:rsidRPr="00000000">
        <w:rPr>
          <w:rtl w:val="0"/>
        </w:rPr>
        <w:t xml:space="preserve">Sullivan et al., 2020</w:t>
      </w:r>
      <w:commentRangeEnd w:id="453"/>
      <w:r w:rsidDel="00000000" w:rsidR="00000000" w:rsidRPr="00000000">
        <w:commentReference w:id="453"/>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r w:rsidDel="00000000" w:rsidR="00000000" w:rsidRPr="00000000">
        <w:rPr>
          <w:rtl w:val="0"/>
        </w:rPr>
        <w:t xml:space="preserve">both environmental data, but also more accurately quantifying forest carbon stocks and fluxes.</w:t>
      </w:r>
    </w:p>
    <w:p w:rsidR="00000000" w:rsidDel="00000000" w:rsidP="00000000" w:rsidRDefault="00000000" w:rsidRPr="00000000" w14:paraId="000001CF">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54"/>
      <w:r w:rsidDel="00000000" w:rsidR="00000000" w:rsidRPr="00000000">
        <w:rPr>
          <w:rtl w:val="0"/>
        </w:rPr>
        <w:t xml:space="preserve">Johnson et al., 2022</w:t>
      </w:r>
      <w:commentRangeEnd w:id="454"/>
      <w:r w:rsidDel="00000000" w:rsidR="00000000" w:rsidRPr="00000000">
        <w:commentReference w:id="454"/>
      </w:r>
      <w:r w:rsidDel="00000000" w:rsidR="00000000" w:rsidRPr="00000000">
        <w:rPr>
          <w:rtl w:val="0"/>
        </w:rPr>
        <w:t xml:space="preserve">; </w:t>
      </w:r>
      <w:commentRangeStart w:id="455"/>
      <w:r w:rsidDel="00000000" w:rsidR="00000000" w:rsidRPr="00000000">
        <w:rPr>
          <w:rtl w:val="0"/>
        </w:rPr>
        <w:t xml:space="preserve">Melack et al., 2022</w:t>
      </w:r>
      <w:commentRangeEnd w:id="455"/>
      <w:r w:rsidDel="00000000" w:rsidR="00000000" w:rsidRPr="00000000">
        <w:commentReference w:id="455"/>
      </w:r>
      <w:r w:rsidDel="00000000" w:rsidR="00000000" w:rsidRPr="00000000">
        <w:rPr>
          <w:rtl w:val="0"/>
        </w:rPr>
        <w:t xml:space="preserve">; </w:t>
      </w:r>
      <w:commentRangeStart w:id="456"/>
      <w:r w:rsidDel="00000000" w:rsidR="00000000" w:rsidRPr="00000000">
        <w:rPr>
          <w:rtl w:val="0"/>
        </w:rPr>
        <w:t xml:space="preserve">Stanley et al., 2023</w:t>
      </w:r>
      <w:commentRangeEnd w:id="456"/>
      <w:r w:rsidDel="00000000" w:rsidR="00000000" w:rsidRPr="00000000">
        <w:commentReference w:id="456"/>
      </w:r>
      <w:r w:rsidDel="00000000" w:rsidR="00000000" w:rsidRPr="00000000">
        <w:rPr>
          <w:rtl w:val="0"/>
        </w:rPr>
        <w:t xml:space="preserve">). The lack of flux observations for use in mechanistic model development and statistical upscaling has led to poorly quantified tropical wetland (</w:t>
      </w:r>
      <w:commentRangeStart w:id="457"/>
      <w:r w:rsidDel="00000000" w:rsidR="00000000" w:rsidRPr="00000000">
        <w:rPr>
          <w:rtl w:val="0"/>
        </w:rPr>
        <w:t xml:space="preserve">Ganesan et al., 2019</w:t>
      </w:r>
      <w:commentRangeEnd w:id="457"/>
      <w:r w:rsidDel="00000000" w:rsidR="00000000" w:rsidRPr="00000000">
        <w:commentReference w:id="457"/>
      </w:r>
      <w:r w:rsidDel="00000000" w:rsidR="00000000" w:rsidRPr="00000000">
        <w:rPr>
          <w:rtl w:val="0"/>
        </w:rPr>
        <w:t xml:space="preserve">) and inland water system (</w:t>
      </w:r>
      <w:commentRangeStart w:id="458"/>
      <w:r w:rsidDel="00000000" w:rsidR="00000000" w:rsidRPr="00000000">
        <w:rPr>
          <w:rtl w:val="0"/>
        </w:rPr>
        <w:t xml:space="preserve">Rosentreter et al., 2021</w:t>
      </w:r>
      <w:commentRangeEnd w:id="458"/>
      <w:r w:rsidDel="00000000" w:rsidR="00000000" w:rsidRPr="00000000">
        <w:commentReference w:id="458"/>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59"/>
      <w:r w:rsidDel="00000000" w:rsidR="00000000" w:rsidRPr="00000000">
        <w:rPr>
          <w:rtl w:val="0"/>
        </w:rPr>
        <w:t xml:space="preserve">Melton et al., 2013</w:t>
      </w:r>
      <w:commentRangeEnd w:id="459"/>
      <w:r w:rsidDel="00000000" w:rsidR="00000000" w:rsidRPr="00000000">
        <w:commentReference w:id="459"/>
      </w:r>
      <w:r w:rsidDel="00000000" w:rsidR="00000000" w:rsidRPr="00000000">
        <w:rPr>
          <w:rtl w:val="0"/>
        </w:rPr>
        <w:t xml:space="preserve">; </w:t>
      </w:r>
      <w:commentRangeStart w:id="460"/>
      <w:r w:rsidDel="00000000" w:rsidR="00000000" w:rsidRPr="00000000">
        <w:rPr>
          <w:rtl w:val="0"/>
        </w:rPr>
        <w:t xml:space="preserve">Bloom et al., 2017</w:t>
      </w:r>
      <w:commentRangeEnd w:id="460"/>
      <w:r w:rsidDel="00000000" w:rsidR="00000000" w:rsidRPr="00000000">
        <w:commentReference w:id="460"/>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D0">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D1">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61"/>
      <w:r w:rsidDel="00000000" w:rsidR="00000000" w:rsidRPr="00000000">
        <w:rPr>
          <w:i w:val="1"/>
          <w:color w:val="ff0000"/>
          <w:rtl w:val="0"/>
        </w:rPr>
        <w:t xml:space="preserve">ref</w:t>
      </w:r>
      <w:commentRangeEnd w:id="461"/>
      <w:r w:rsidDel="00000000" w:rsidR="00000000" w:rsidRPr="00000000">
        <w:commentReference w:id="461"/>
      </w:r>
      <w:r w:rsidDel="00000000" w:rsidR="00000000" w:rsidRPr="00000000">
        <w:rPr>
          <w:i w:val="1"/>
          <w:color w:val="ff0000"/>
          <w:rtl w:val="0"/>
        </w:rPr>
        <w:t xml:space="preserve">).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numPr>
          <w:ilvl w:val="0"/>
          <w:numId w:val="66"/>
        </w:numPr>
        <w:ind w:left="720" w:hanging="360"/>
        <w:rPr/>
      </w:pPr>
      <w:commentRangeStart w:id="462"/>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D4">
      <w:pPr>
        <w:numPr>
          <w:ilvl w:val="1"/>
          <w:numId w:val="66"/>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D5">
      <w:pPr>
        <w:numPr>
          <w:ilvl w:val="1"/>
          <w:numId w:val="66"/>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D6">
      <w:pPr>
        <w:numPr>
          <w:ilvl w:val="1"/>
          <w:numId w:val="66"/>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62"/>
      <w:r w:rsidDel="00000000" w:rsidR="00000000" w:rsidRPr="00000000">
        <w:commentReference w:id="462"/>
      </w: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D9">
      <w:pPr>
        <w:numPr>
          <w:ilvl w:val="0"/>
          <w:numId w:val="79"/>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DA">
      <w:pPr>
        <w:numPr>
          <w:ilvl w:val="0"/>
          <w:numId w:val="67"/>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DB">
      <w:pPr>
        <w:numPr>
          <w:ilvl w:val="0"/>
          <w:numId w:val="67"/>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DC">
      <w:pPr>
        <w:rPr/>
      </w:pPr>
      <w:r w:rsidDel="00000000" w:rsidR="00000000" w:rsidRPr="00000000">
        <w:rPr>
          <w:rtl w:val="0"/>
        </w:rPr>
        <w:t xml:space="preserve">Changing disturbance regimes, including drought, fires, storms, and land-use change, are reshaping tropical forests. Despite the advances in understanding causes and carbon consequences of</w:t>
      </w:r>
      <w:r w:rsidDel="00000000" w:rsidR="00000000" w:rsidRPr="00000000">
        <w:rPr>
          <w:rtl w:val="0"/>
        </w:rPr>
        <w:t xml:space="preserve"> deforestation, forest degradation, and regrowth using remote sensing (</w:t>
      </w:r>
      <w:commentRangeStart w:id="463"/>
      <w:r w:rsidDel="00000000" w:rsidR="00000000" w:rsidRPr="00000000">
        <w:rPr>
          <w:rtl w:val="0"/>
        </w:rPr>
        <w:t xml:space="preserve">Lapola et al. 2023</w:t>
      </w:r>
      <w:commentRangeEnd w:id="463"/>
      <w:r w:rsidDel="00000000" w:rsidR="00000000" w:rsidRPr="00000000">
        <w:commentReference w:id="463"/>
      </w:r>
      <w:r w:rsidDel="00000000" w:rsidR="00000000" w:rsidRPr="00000000">
        <w:rPr>
          <w:rtl w:val="0"/>
        </w:rPr>
        <w:t xml:space="preserve">, </w:t>
      </w:r>
      <w:commentRangeStart w:id="464"/>
      <w:r w:rsidDel="00000000" w:rsidR="00000000" w:rsidRPr="00000000">
        <w:rPr>
          <w:rtl w:val="0"/>
        </w:rPr>
        <w:t xml:space="preserve">Heinrich et al., 2021</w:t>
      </w:r>
      <w:commentRangeEnd w:id="464"/>
      <w:r w:rsidDel="00000000" w:rsidR="00000000" w:rsidRPr="00000000">
        <w:commentReference w:id="464"/>
      </w:r>
      <w:r w:rsidDel="00000000" w:rsidR="00000000" w:rsidRPr="00000000">
        <w:rPr>
          <w:rtl w:val="0"/>
        </w:rPr>
        <w:t xml:space="preserve">), there is the knowledge gap to understand the process of disturbance impacts on the land surface biophysical properties and their climate feedback mechanisms (</w:t>
      </w:r>
      <w:commentRangeStart w:id="465"/>
      <w:r w:rsidDel="00000000" w:rsidR="00000000" w:rsidRPr="00000000">
        <w:rPr>
          <w:rtl w:val="0"/>
        </w:rPr>
        <w:t xml:space="preserve">Li et al., 2022</w:t>
      </w:r>
      <w:commentRangeEnd w:id="465"/>
      <w:r w:rsidDel="00000000" w:rsidR="00000000" w:rsidRPr="00000000">
        <w:commentReference w:id="465"/>
      </w:r>
      <w:r w:rsidDel="00000000" w:rsidR="00000000" w:rsidRPr="00000000">
        <w:rPr>
          <w:rtl w:val="0"/>
        </w:rPr>
        <w:t xml:space="preserve">). Specifically, the surface evapotranspiration, albedo, roughness, land surface temperature, and humidity can be altered by these disturbance regimes and explored using remote sensing data. These disturbances reflect the human interactions with tropical forests through various land-use practices and may potentially exert significant climate feedback via the interactions with terrestrial hydrological cycles (</w:t>
      </w:r>
      <w:commentRangeStart w:id="466"/>
      <w:r w:rsidDel="00000000" w:rsidR="00000000" w:rsidRPr="00000000">
        <w:rPr>
          <w:rtl w:val="0"/>
        </w:rPr>
        <w:t xml:space="preserve">Li et al., 2022</w:t>
      </w:r>
      <w:commentRangeEnd w:id="466"/>
      <w:r w:rsidDel="00000000" w:rsidR="00000000" w:rsidRPr="00000000">
        <w:commentReference w:id="466"/>
      </w:r>
      <w:r w:rsidDel="00000000" w:rsidR="00000000" w:rsidRPr="00000000">
        <w:rPr>
          <w:rtl w:val="0"/>
        </w:rPr>
        <w:t xml:space="preserve">). This includes changes at the surface such as </w:t>
      </w:r>
      <w:commentRangeStart w:id="467"/>
      <w:r w:rsidDel="00000000" w:rsidR="00000000" w:rsidRPr="00000000">
        <w:rPr>
          <w:rtl w:val="0"/>
        </w:rPr>
        <w:t xml:space="preserve">river discharge and floods</w:t>
      </w:r>
      <w:commentRangeEnd w:id="467"/>
      <w:r w:rsidDel="00000000" w:rsidR="00000000" w:rsidRPr="00000000">
        <w:commentReference w:id="467"/>
      </w:r>
      <w:r w:rsidDel="00000000" w:rsidR="00000000" w:rsidRPr="00000000">
        <w:rPr>
          <w:rtl w:val="0"/>
        </w:rPr>
        <w:t xml:space="preserve"> (</w:t>
      </w:r>
      <w:commentRangeStart w:id="468"/>
      <w:r w:rsidDel="00000000" w:rsidR="00000000" w:rsidRPr="00000000">
        <w:rPr>
          <w:rtl w:val="0"/>
        </w:rPr>
        <w:t xml:space="preserve">Ndehedehe et al., 2022</w:t>
      </w:r>
      <w:commentRangeEnd w:id="468"/>
      <w:r w:rsidDel="00000000" w:rsidR="00000000" w:rsidRPr="00000000">
        <w:commentReference w:id="468"/>
      </w:r>
      <w:r w:rsidDel="00000000" w:rsidR="00000000" w:rsidRPr="00000000">
        <w:rPr>
          <w:rtl w:val="0"/>
        </w:rPr>
        <w:t xml:space="preserve">, </w:t>
      </w:r>
      <w:commentRangeStart w:id="469"/>
      <w:r w:rsidDel="00000000" w:rsidR="00000000" w:rsidRPr="00000000">
        <w:rPr>
          <w:rtl w:val="0"/>
        </w:rPr>
        <w:t xml:space="preserve">Bogning et al., 2022</w:t>
      </w:r>
      <w:commentRangeEnd w:id="469"/>
      <w:r w:rsidDel="00000000" w:rsidR="00000000" w:rsidRPr="00000000">
        <w:commentReference w:id="469"/>
      </w:r>
      <w:r w:rsidDel="00000000" w:rsidR="00000000" w:rsidRPr="00000000">
        <w:rPr>
          <w:rtl w:val="0"/>
        </w:rPr>
        <w:t xml:space="preserve">, </w:t>
      </w:r>
      <w:commentRangeStart w:id="470"/>
      <w:r w:rsidDel="00000000" w:rsidR="00000000" w:rsidRPr="00000000">
        <w:rPr>
          <w:rtl w:val="0"/>
        </w:rPr>
        <w:t xml:space="preserve">Oliveira et al., 2021</w:t>
      </w:r>
      <w:commentRangeEnd w:id="470"/>
      <w:r w:rsidDel="00000000" w:rsidR="00000000" w:rsidRPr="00000000">
        <w:commentReference w:id="470"/>
      </w:r>
      <w:r w:rsidDel="00000000" w:rsidR="00000000" w:rsidRPr="00000000">
        <w:rPr>
          <w:rtl w:val="0"/>
        </w:rPr>
        <w:t xml:space="preserve">) as well as in the atmosphere such as changes in convective development or atmospheric boundary layer dynamic and thermodynamic conditions (</w:t>
      </w:r>
      <w:commentRangeStart w:id="471"/>
      <w:r w:rsidDel="00000000" w:rsidR="00000000" w:rsidRPr="00000000">
        <w:rPr>
          <w:rtl w:val="0"/>
        </w:rPr>
        <w:t xml:space="preserve">Taylor et al., 2022</w:t>
      </w:r>
      <w:commentRangeEnd w:id="471"/>
      <w:r w:rsidDel="00000000" w:rsidR="00000000" w:rsidRPr="00000000">
        <w:commentReference w:id="471"/>
      </w:r>
      <w:r w:rsidDel="00000000" w:rsidR="00000000" w:rsidRPr="00000000">
        <w:rPr>
          <w:rtl w:val="0"/>
        </w:rPr>
        <w:t xml:space="preserve">, </w:t>
      </w:r>
      <w:commentRangeStart w:id="472"/>
      <w:r w:rsidDel="00000000" w:rsidR="00000000" w:rsidRPr="00000000">
        <w:rPr>
          <w:rtl w:val="0"/>
        </w:rPr>
        <w:t xml:space="preserve">Commar et al., 2023</w:t>
      </w:r>
      <w:commentRangeEnd w:id="472"/>
      <w:r w:rsidDel="00000000" w:rsidR="00000000" w:rsidRPr="00000000">
        <w:commentReference w:id="472"/>
      </w:r>
      <w:r w:rsidDel="00000000" w:rsidR="00000000" w:rsidRPr="00000000">
        <w:rPr>
          <w:rtl w:val="0"/>
        </w:rPr>
        <w:t xml:space="preserve">, </w:t>
      </w:r>
      <w:commentRangeStart w:id="473"/>
      <w:r w:rsidDel="00000000" w:rsidR="00000000" w:rsidRPr="00000000">
        <w:rPr>
          <w:rtl w:val="0"/>
        </w:rPr>
        <w:t xml:space="preserve">Sierra et al., 2023</w:t>
      </w:r>
      <w:commentRangeEnd w:id="473"/>
      <w:r w:rsidDel="00000000" w:rsidR="00000000" w:rsidRPr="00000000">
        <w:commentReference w:id="473"/>
      </w:r>
      <w:r w:rsidDel="00000000" w:rsidR="00000000" w:rsidRPr="00000000">
        <w:rPr>
          <w:rtl w:val="0"/>
        </w:rPr>
        <w:t xml:space="preserve">, </w:t>
      </w:r>
      <w:commentRangeStart w:id="474"/>
      <w:r w:rsidDel="00000000" w:rsidR="00000000" w:rsidRPr="00000000">
        <w:rPr>
          <w:rtl w:val="0"/>
        </w:rPr>
        <w:t xml:space="preserve">Wright et al., 2017</w:t>
      </w:r>
      <w:commentRangeEnd w:id="474"/>
      <w:r w:rsidDel="00000000" w:rsidR="00000000" w:rsidRPr="00000000">
        <w:commentReference w:id="474"/>
      </w:r>
      <w:r w:rsidDel="00000000" w:rsidR="00000000" w:rsidRPr="00000000">
        <w:rPr>
          <w:rtl w:val="0"/>
        </w:rPr>
        <w:t xml:space="preserve">,</w:t>
      </w:r>
      <w:commentRangeStart w:id="475"/>
      <w:r w:rsidDel="00000000" w:rsidR="00000000" w:rsidRPr="00000000">
        <w:rPr>
          <w:rtl w:val="0"/>
        </w:rPr>
        <w:t xml:space="preserve"> Leite-Filho et al., 2019</w:t>
      </w:r>
      <w:commentRangeEnd w:id="475"/>
      <w:r w:rsidDel="00000000" w:rsidR="00000000" w:rsidRPr="00000000">
        <w:commentReference w:id="475"/>
      </w:r>
      <w:r w:rsidDel="00000000" w:rsidR="00000000" w:rsidRPr="00000000">
        <w:rPr>
          <w:rtl w:val="0"/>
        </w:rPr>
        <w:t xml:space="preserve">, </w:t>
      </w:r>
      <w:commentRangeStart w:id="476"/>
      <w:r w:rsidDel="00000000" w:rsidR="00000000" w:rsidRPr="00000000">
        <w:rPr>
          <w:rtl w:val="0"/>
        </w:rPr>
        <w:t xml:space="preserve">Jiang et al., 2019</w:t>
      </w:r>
      <w:commentRangeEnd w:id="476"/>
      <w:r w:rsidDel="00000000" w:rsidR="00000000" w:rsidRPr="00000000">
        <w:commentReference w:id="476"/>
      </w:r>
      <w:r w:rsidDel="00000000" w:rsidR="00000000" w:rsidRPr="00000000">
        <w:rPr>
          <w:rtl w:val="0"/>
        </w:rPr>
        <w:t xml:space="preserve">). Other land-use practices (e.g., farmer adaptation, urbanization, NTFP collection) are supposed to influence the surface biophysical properties of tropical forests and generate climate feedback.</w:t>
      </w:r>
      <w:r w:rsidDel="00000000" w:rsidR="00000000" w:rsidRPr="00000000">
        <w:rPr>
          <w:rtl w:val="0"/>
        </w:rPr>
      </w:r>
    </w:p>
    <w:p w:rsidR="00000000" w:rsidDel="00000000" w:rsidP="00000000" w:rsidRDefault="00000000" w:rsidRPr="00000000" w14:paraId="000001DD">
      <w:pPr>
        <w:numPr>
          <w:ilvl w:val="0"/>
          <w:numId w:val="66"/>
        </w:numPr>
        <w:spacing w:after="120" w:before="120" w:lineRule="auto"/>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1DE">
      <w:pPr>
        <w:numPr>
          <w:ilvl w:val="0"/>
          <w:numId w:val="66"/>
        </w:numPr>
        <w:spacing w:after="120" w:before="120" w:lineRule="auto"/>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1DF">
      <w:pPr>
        <w:numPr>
          <w:ilvl w:val="0"/>
          <w:numId w:val="66"/>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77"/>
      <w:r w:rsidDel="00000000" w:rsidR="00000000" w:rsidRPr="00000000">
        <w:rPr>
          <w:rtl w:val="0"/>
        </w:rPr>
        <w:t xml:space="preserve">alter </w:t>
      </w:r>
      <w:commentRangeEnd w:id="477"/>
      <w:r w:rsidDel="00000000" w:rsidR="00000000" w:rsidRPr="00000000">
        <w:commentReference w:id="477"/>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1E0">
      <w:pPr>
        <w:numPr>
          <w:ilvl w:val="0"/>
          <w:numId w:val="34"/>
        </w:numPr>
        <w:spacing w:after="120" w:before="120" w:lineRule="auto"/>
        <w:ind w:left="720" w:hanging="360"/>
        <w:rPr>
          <w:rFonts w:ascii="Roboto" w:cs="Roboto" w:eastAsia="Roboto" w:hAnsi="Roboto"/>
          <w:i w:val="1"/>
          <w:color w:val="ff0000"/>
          <w:sz w:val="21"/>
          <w:szCs w:val="21"/>
        </w:rPr>
      </w:pPr>
      <w:commentRangeStart w:id="478"/>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1E1">
      <w:pPr>
        <w:numPr>
          <w:ilvl w:val="0"/>
          <w:numId w:val="83"/>
        </w:numPr>
        <w:spacing w:after="120" w:before="120" w:lineRule="auto"/>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1E2">
      <w:pPr>
        <w:numPr>
          <w:ilvl w:val="1"/>
          <w:numId w:val="83"/>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1E3">
      <w:pPr>
        <w:numPr>
          <w:ilvl w:val="1"/>
          <w:numId w:val="83"/>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1E4">
      <w:pPr>
        <w:numPr>
          <w:ilvl w:val="1"/>
          <w:numId w:val="83"/>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commentRangeEnd w:id="478"/>
      <w:r w:rsidDel="00000000" w:rsidR="00000000" w:rsidRPr="00000000">
        <w:commentReference w:id="478"/>
      </w:r>
      <w:r w:rsidDel="00000000" w:rsidR="00000000" w:rsidRPr="00000000">
        <w:rPr>
          <w:rtl w:val="0"/>
        </w:rPr>
      </w:r>
    </w:p>
    <w:p w:rsidR="00000000" w:rsidDel="00000000" w:rsidP="00000000" w:rsidRDefault="00000000" w:rsidRPr="00000000" w14:paraId="000001E5">
      <w:pPr>
        <w:spacing w:after="120" w:before="120" w:lineRule="auto"/>
        <w:rPr/>
      </w:pPr>
      <w:r w:rsidDel="00000000" w:rsidR="00000000" w:rsidRPr="00000000">
        <w:rPr>
          <w:rtl w:val="0"/>
        </w:rPr>
      </w:r>
    </w:p>
    <w:p w:rsidR="00000000" w:rsidDel="00000000" w:rsidP="00000000" w:rsidRDefault="00000000" w:rsidRPr="00000000" w14:paraId="000001E6">
      <w:pPr>
        <w:numPr>
          <w:ilvl w:val="0"/>
          <w:numId w:val="66"/>
        </w:numPr>
        <w:spacing w:after="120" w:before="120" w:lineRule="auto"/>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1E7">
      <w:pPr>
        <w:numPr>
          <w:ilvl w:val="0"/>
          <w:numId w:val="66"/>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numPr>
          <w:ilvl w:val="0"/>
          <w:numId w:val="75"/>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1EA">
      <w:pPr>
        <w:numPr>
          <w:ilvl w:val="1"/>
          <w:numId w:val="75"/>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1EB">
      <w:pPr>
        <w:numPr>
          <w:ilvl w:val="1"/>
          <w:numId w:val="75"/>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66"/>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17"/>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1F0">
      <w:pPr>
        <w:numPr>
          <w:ilvl w:val="1"/>
          <w:numId w:val="17"/>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1F1">
      <w:pPr>
        <w:numPr>
          <w:ilvl w:val="1"/>
          <w:numId w:val="17"/>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1F2">
      <w:pPr>
        <w:numPr>
          <w:ilvl w:val="1"/>
          <w:numId w:val="17"/>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1F5">
      <w:pPr>
        <w:numPr>
          <w:ilvl w:val="0"/>
          <w:numId w:val="66"/>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1F6">
      <w:pPr>
        <w:pStyle w:val="Heading3"/>
        <w:rPr/>
      </w:pPr>
      <w:bookmarkStart w:colFirst="0" w:colLast="0" w:name="_j4eyjqb1ighr" w:id="19"/>
      <w:bookmarkEnd w:id="19"/>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1F7">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1F8">
      <w:pPr>
        <w:rPr>
          <w:ins w:author="Michelle Wong" w:id="14" w:date="2024-09-11T03:43:10Z"/>
          <w:color w:val="ff0000"/>
        </w:rPr>
      </w:pPr>
      <w:ins w:author="Michelle Wong" w:id="14" w:date="2024-09-11T03:43:10Z">
        <w:r w:rsidDel="00000000" w:rsidR="00000000" w:rsidRPr="00000000">
          <w:rPr>
            <w:rtl w:val="0"/>
          </w:rPr>
        </w:r>
      </w:ins>
    </w:p>
    <w:p w:rsidR="00000000" w:rsidDel="00000000" w:rsidP="00000000" w:rsidRDefault="00000000" w:rsidRPr="00000000" w14:paraId="000001F9">
      <w:pPr>
        <w:rPr>
          <w:ins w:author="Michelle Wong" w:id="14" w:date="2024-09-11T03:43:10Z"/>
          <w:color w:val="ff0000"/>
        </w:rPr>
      </w:pPr>
      <w:ins w:author="Michelle Wong" w:id="14" w:date="2024-09-11T03:43:10Z">
        <w:commentRangeStart w:id="479"/>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80"/>
        <w:r w:rsidDel="00000000" w:rsidR="00000000" w:rsidRPr="00000000">
          <w:rPr>
            <w:color w:val="ff0000"/>
            <w:rtl w:val="0"/>
          </w:rPr>
          <w:t xml:space="preserve">Townsend et al 2008</w:t>
        </w:r>
        <w:commentRangeEnd w:id="480"/>
        <w:r w:rsidDel="00000000" w:rsidR="00000000" w:rsidRPr="00000000">
          <w:commentReference w:id="480"/>
        </w:r>
        <w:r w:rsidDel="00000000" w:rsidR="00000000" w:rsidRPr="00000000">
          <w:rPr>
            <w:color w:val="ff0000"/>
            <w:rtl w:val="0"/>
          </w:rPr>
          <w:t xml:space="preserve">). </w:t>
        </w:r>
        <w:commentRangeEnd w:id="479"/>
        <w:r w:rsidDel="00000000" w:rsidR="00000000" w:rsidRPr="00000000">
          <w:commentReference w:id="479"/>
        </w:r>
        <w:r w:rsidDel="00000000" w:rsidR="00000000" w:rsidRPr="00000000">
          <w:rPr>
            <w:rtl w:val="0"/>
          </w:rPr>
        </w:r>
      </w:ins>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1FC">
      <w:pPr>
        <w:numPr>
          <w:ilvl w:val="0"/>
          <w:numId w:val="66"/>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1FD">
      <w:pPr>
        <w:numPr>
          <w:ilvl w:val="0"/>
          <w:numId w:val="13"/>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1FE">
      <w:pPr>
        <w:rPr>
          <w:color w:val="ff0000"/>
          <w:highlight w:val="white"/>
        </w:rPr>
      </w:pPr>
      <w:r w:rsidDel="00000000" w:rsidR="00000000" w:rsidRPr="00000000">
        <w:rPr>
          <w:rtl w:val="0"/>
        </w:rPr>
      </w:r>
    </w:p>
    <w:p w:rsidR="00000000" w:rsidDel="00000000" w:rsidP="00000000" w:rsidRDefault="00000000" w:rsidRPr="00000000" w14:paraId="000001FF">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00">
      <w:pPr>
        <w:numPr>
          <w:ilvl w:val="0"/>
          <w:numId w:val="66"/>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01">
      <w:pPr>
        <w:numPr>
          <w:ilvl w:val="0"/>
          <w:numId w:val="53"/>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04">
      <w:pPr>
        <w:numPr>
          <w:ilvl w:val="0"/>
          <w:numId w:val="38"/>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05">
      <w:pPr>
        <w:numPr>
          <w:ilvl w:val="0"/>
          <w:numId w:val="38"/>
        </w:numPr>
        <w:ind w:left="720" w:hanging="360"/>
        <w:rPr>
          <w:color w:val="ff0000"/>
          <w:highlight w:val="white"/>
        </w:rPr>
      </w:pPr>
      <w:r w:rsidDel="00000000" w:rsidR="00000000" w:rsidRPr="00000000">
        <w:rPr>
          <w:i w:val="1"/>
          <w:color w:val="ff0000"/>
          <w:rtl w:val="0"/>
        </w:rPr>
        <w:t xml:space="preserve">Mention </w:t>
      </w:r>
      <w:commentRangeStart w:id="481"/>
      <w:r w:rsidDel="00000000" w:rsidR="00000000" w:rsidRPr="00000000">
        <w:rPr>
          <w:i w:val="1"/>
          <w:color w:val="ff0000"/>
          <w:rtl w:val="0"/>
        </w:rPr>
        <w:t xml:space="preserve"> drought, heat, and flooding</w:t>
      </w:r>
      <w:commentRangeEnd w:id="481"/>
      <w:r w:rsidDel="00000000" w:rsidR="00000000" w:rsidRPr="00000000">
        <w:commentReference w:id="481"/>
      </w:r>
      <w:r w:rsidDel="00000000" w:rsidR="00000000" w:rsidRPr="00000000">
        <w:rPr>
          <w:i w:val="1"/>
          <w:color w:val="ff0000"/>
          <w:rtl w:val="0"/>
        </w:rPr>
        <w:t xml:space="preserve"> explicitly</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We have incomplete knowledge about how both natural and human-induced (anthropogenic) changes influence the fire regimes for tropical forests (</w:t>
      </w:r>
      <w:commentRangeStart w:id="482"/>
      <w:r w:rsidDel="00000000" w:rsidR="00000000" w:rsidRPr="00000000">
        <w:rPr>
          <w:rtl w:val="0"/>
        </w:rPr>
        <w:t xml:space="preserve">Andela et al., 2017</w:t>
      </w:r>
      <w:commentRangeEnd w:id="482"/>
      <w:r w:rsidDel="00000000" w:rsidR="00000000" w:rsidRPr="00000000">
        <w:commentReference w:id="482"/>
      </w:r>
      <w:r w:rsidDel="00000000" w:rsidR="00000000" w:rsidRPr="00000000">
        <w:rPr>
          <w:rtl w:val="0"/>
        </w:rPr>
        <w:t xml:space="preserve">) and the associated feedback associated with the complex interactions among climate extremes (e.g., drought, heatwave, and flooding) and anthropogenic land cover and land-use change (</w:t>
      </w:r>
      <w:commentRangeStart w:id="483"/>
      <w:r w:rsidDel="00000000" w:rsidR="00000000" w:rsidRPr="00000000">
        <w:rPr>
          <w:rtl w:val="0"/>
        </w:rPr>
        <w:t xml:space="preserve">Flores and Staal, 2022</w:t>
      </w:r>
      <w:commentRangeEnd w:id="483"/>
      <w:r w:rsidDel="00000000" w:rsidR="00000000" w:rsidRPr="00000000">
        <w:commentReference w:id="483"/>
      </w:r>
      <w:r w:rsidDel="00000000" w:rsidR="00000000" w:rsidRPr="00000000">
        <w:rPr>
          <w:rtl w:val="0"/>
        </w:rPr>
        <w:t xml:space="preserve">). In the near future, Earth system models (ESMs) project a continued warming with a variety of drought hotspots in the Amazonia (</w:t>
      </w:r>
      <w:commentRangeStart w:id="484"/>
      <w:r w:rsidDel="00000000" w:rsidR="00000000" w:rsidRPr="00000000">
        <w:rPr>
          <w:rtl w:val="0"/>
        </w:rPr>
        <w:t xml:space="preserve">Douville et al. 2021</w:t>
      </w:r>
      <w:commentRangeEnd w:id="484"/>
      <w:r w:rsidDel="00000000" w:rsidR="00000000" w:rsidRPr="00000000">
        <w:commentReference w:id="484"/>
      </w:r>
      <w:r w:rsidDel="00000000" w:rsidR="00000000" w:rsidRPr="00000000">
        <w:rPr>
          <w:rtl w:val="0"/>
        </w:rPr>
        <w:t xml:space="preserve">), which indicates a substantial risks for wildfire due to increased warming, atmospheric dryness, and reduced relative humidity (e.g., Amazonia, </w:t>
      </w:r>
      <w:commentRangeStart w:id="485"/>
      <w:r w:rsidDel="00000000" w:rsidR="00000000" w:rsidRPr="00000000">
        <w:rPr>
          <w:rtl w:val="0"/>
        </w:rPr>
        <w:t xml:space="preserve">Li et al., 2023</w:t>
      </w:r>
      <w:commentRangeEnd w:id="485"/>
      <w:r w:rsidDel="00000000" w:rsidR="00000000" w:rsidRPr="00000000">
        <w:commentReference w:id="485"/>
      </w:r>
      <w:r w:rsidDel="00000000" w:rsidR="00000000" w:rsidRPr="00000000">
        <w:rPr>
          <w:rtl w:val="0"/>
        </w:rPr>
        <w:t xml:space="preserve">). However, the magnitude and direction of these fire-climate-vegetation feedback remains largely uncertain.</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numPr>
          <w:ilvl w:val="0"/>
          <w:numId w:val="66"/>
        </w:numPr>
        <w:spacing w:after="120" w:before="120" w:lineRule="auto"/>
        <w:ind w:left="720" w:hanging="360"/>
      </w:pPr>
      <w:commentRangeStart w:id="486"/>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86"/>
      <w:r w:rsidDel="00000000" w:rsidR="00000000" w:rsidRPr="00000000">
        <w:commentReference w:id="486"/>
      </w:r>
      <w:r w:rsidDel="00000000" w:rsidR="00000000" w:rsidRPr="00000000">
        <w:rPr>
          <w:rtl w:val="0"/>
        </w:rPr>
      </w:r>
    </w:p>
    <w:p w:rsidR="00000000" w:rsidDel="00000000" w:rsidP="00000000" w:rsidRDefault="00000000" w:rsidRPr="00000000" w14:paraId="0000020A">
      <w:pPr>
        <w:numPr>
          <w:ilvl w:val="0"/>
          <w:numId w:val="66"/>
        </w:numPr>
        <w:spacing w:after="120" w:before="120" w:lineRule="auto"/>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0B">
      <w:pPr>
        <w:numPr>
          <w:ilvl w:val="0"/>
          <w:numId w:val="71"/>
        </w:numPr>
        <w:spacing w:after="120" w:before="120" w:lineRule="auto"/>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0C">
      <w:pPr>
        <w:numPr>
          <w:ilvl w:val="0"/>
          <w:numId w:val="66"/>
        </w:numPr>
        <w:spacing w:after="120" w:before="120" w:lineRule="auto"/>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0D">
      <w:pPr>
        <w:numPr>
          <w:ilvl w:val="0"/>
          <w:numId w:val="11"/>
        </w:numPr>
        <w:spacing w:after="120" w:before="120" w:lineRule="auto"/>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0E">
      <w:pPr>
        <w:numPr>
          <w:ilvl w:val="0"/>
          <w:numId w:val="66"/>
        </w:numPr>
        <w:spacing w:after="120" w:before="120" w:lineRule="auto"/>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0F">
      <w:pPr>
        <w:numPr>
          <w:ilvl w:val="0"/>
          <w:numId w:val="66"/>
        </w:numPr>
        <w:spacing w:after="120" w:before="120" w:lineRule="auto"/>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10">
      <w:pPr>
        <w:numPr>
          <w:ilvl w:val="0"/>
          <w:numId w:val="86"/>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11">
      <w:pPr>
        <w:numPr>
          <w:ilvl w:val="0"/>
          <w:numId w:val="86"/>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12">
      <w:pPr>
        <w:pStyle w:val="Heading2"/>
        <w:rPr/>
      </w:pPr>
      <w:bookmarkStart w:colFirst="0" w:colLast="0" w:name="_103rddclnjs1" w:id="20"/>
      <w:bookmarkEnd w:id="20"/>
      <w:commentRangeStart w:id="487"/>
      <w:r w:rsidDel="00000000" w:rsidR="00000000" w:rsidRPr="00000000">
        <w:rPr>
          <w:rtl w:val="0"/>
        </w:rPr>
        <w:t xml:space="preserve">4. Scientific Advancement from PANGEA</w:t>
      </w:r>
      <w:commentRangeEnd w:id="487"/>
      <w:r w:rsidDel="00000000" w:rsidR="00000000" w:rsidRPr="00000000">
        <w:commentReference w:id="487"/>
      </w:r>
      <w:r w:rsidDel="00000000" w:rsidR="00000000" w:rsidRPr="00000000">
        <w:rPr>
          <w:rtl w:val="0"/>
        </w:rPr>
      </w:r>
    </w:p>
    <w:p w:rsidR="00000000" w:rsidDel="00000000" w:rsidP="00000000" w:rsidRDefault="00000000" w:rsidRPr="00000000" w14:paraId="00000213">
      <w:pPr>
        <w:widowControl w:val="0"/>
        <w:numPr>
          <w:ilvl w:val="0"/>
          <w:numId w:val="81"/>
        </w:numPr>
        <w:ind w:left="720" w:hanging="360"/>
        <w:rPr>
          <w:color w:val="ff0000"/>
        </w:rPr>
      </w:pPr>
      <w:r w:rsidDel="00000000" w:rsidR="00000000" w:rsidRPr="00000000">
        <w:rPr>
          <w:color w:val="ff0000"/>
          <w:rtl w:val="0"/>
        </w:rPr>
        <w:t xml:space="preserve">Expand ability to interpret satellite data</w:t>
      </w:r>
    </w:p>
    <w:p w:rsidR="00000000" w:rsidDel="00000000" w:rsidP="00000000" w:rsidRDefault="00000000" w:rsidRPr="00000000" w14:paraId="00000214">
      <w:pPr>
        <w:widowControl w:val="0"/>
        <w:numPr>
          <w:ilvl w:val="1"/>
          <w:numId w:val="81"/>
        </w:numPr>
        <w:ind w:left="1440" w:hanging="360"/>
        <w:rPr>
          <w:color w:val="ff0000"/>
        </w:rPr>
      </w:pPr>
      <w:r w:rsidDel="00000000" w:rsidR="00000000" w:rsidRPr="00000000">
        <w:rPr>
          <w:color w:val="ff0000"/>
          <w:rtl w:val="0"/>
        </w:rPr>
        <w:t xml:space="preserve">Remote sensing has great potential, especially instruments coming on line in coming years, but lack of ground data hinders accurate and precise interpretation</w:t>
      </w:r>
    </w:p>
    <w:p w:rsidR="00000000" w:rsidDel="00000000" w:rsidP="00000000" w:rsidRDefault="00000000" w:rsidRPr="00000000" w14:paraId="00000215">
      <w:pPr>
        <w:widowControl w:val="0"/>
        <w:numPr>
          <w:ilvl w:val="1"/>
          <w:numId w:val="81"/>
        </w:numPr>
        <w:ind w:left="1440" w:hanging="360"/>
        <w:rPr>
          <w:color w:val="ff0000"/>
        </w:rPr>
      </w:pPr>
      <w:r w:rsidDel="00000000" w:rsidR="00000000" w:rsidRPr="00000000">
        <w:rPr>
          <w:color w:val="ff0000"/>
          <w:rtl w:val="0"/>
        </w:rPr>
        <w:t xml:space="preserve">Scales mismatch</w:t>
      </w:r>
    </w:p>
    <w:p w:rsidR="00000000" w:rsidDel="00000000" w:rsidP="00000000" w:rsidRDefault="00000000" w:rsidRPr="00000000" w14:paraId="00000216">
      <w:pPr>
        <w:rPr>
          <w:color w:val="ff0000"/>
        </w:rPr>
      </w:pPr>
      <w:commentRangeStart w:id="488"/>
      <w:r w:rsidDel="00000000" w:rsidR="00000000" w:rsidRPr="00000000">
        <w:rPr>
          <w:color w:val="ff0000"/>
          <w:rtl w:val="0"/>
        </w:rPr>
        <w:t xml:space="preserve">RS related methods advances enabled by PANGEA</w:t>
      </w:r>
      <w:commentRangeEnd w:id="488"/>
      <w:r w:rsidDel="00000000" w:rsidR="00000000" w:rsidRPr="00000000">
        <w:commentReference w:id="488"/>
      </w:r>
      <w:r w:rsidDel="00000000" w:rsidR="00000000" w:rsidRPr="00000000">
        <w:rPr>
          <w:rtl w:val="0"/>
        </w:rPr>
      </w:r>
    </w:p>
    <w:p w:rsidR="00000000" w:rsidDel="00000000" w:rsidP="00000000" w:rsidRDefault="00000000" w:rsidRPr="00000000" w14:paraId="00000217">
      <w:pPr>
        <w:numPr>
          <w:ilvl w:val="0"/>
          <w:numId w:val="76"/>
        </w:numPr>
        <w:spacing w:after="0" w:afterAutospacing="0" w:lineRule="auto"/>
        <w:ind w:left="720" w:hanging="360"/>
        <w:rPr>
          <w:color w:val="ff0000"/>
        </w:rPr>
      </w:pPr>
      <w:r w:rsidDel="00000000" w:rsidR="00000000" w:rsidRPr="00000000">
        <w:rPr>
          <w:color w:val="ff0000"/>
          <w:rtl w:val="0"/>
        </w:rPr>
        <w:t xml:space="preserve">Cal/Val and algorithm development</w:t>
      </w:r>
    </w:p>
    <w:p w:rsidR="00000000" w:rsidDel="00000000" w:rsidP="00000000" w:rsidRDefault="00000000" w:rsidRPr="00000000" w14:paraId="00000218">
      <w:pPr>
        <w:numPr>
          <w:ilvl w:val="1"/>
          <w:numId w:val="76"/>
        </w:numPr>
        <w:spacing w:after="0" w:afterAutospacing="0" w:lineRule="auto"/>
        <w:ind w:left="1440" w:hanging="360"/>
        <w:rPr>
          <w:color w:val="ff0000"/>
        </w:rPr>
      </w:pPr>
      <w:r w:rsidDel="00000000" w:rsidR="00000000" w:rsidRPr="00000000">
        <w:rPr>
          <w:color w:val="ff0000"/>
          <w:rtl w:val="0"/>
        </w:rPr>
        <w:t xml:space="preserve">SBG, CHIME, ECOSTRESS, NISAR, BIOMASS, OCO-2/3, SMAP, GRACE, TROPOMI, GEDI, Landsat, VIIRS, </w:t>
      </w:r>
    </w:p>
    <w:p w:rsidR="00000000" w:rsidDel="00000000" w:rsidP="00000000" w:rsidRDefault="00000000" w:rsidRPr="00000000" w14:paraId="00000219">
      <w:pPr>
        <w:numPr>
          <w:ilvl w:val="1"/>
          <w:numId w:val="76"/>
        </w:numPr>
        <w:spacing w:after="0" w:afterAutospacing="0" w:lineRule="auto"/>
        <w:ind w:left="1440" w:hanging="360"/>
        <w:rPr>
          <w:color w:val="ff0000"/>
        </w:rPr>
      </w:pPr>
      <w:r w:rsidDel="00000000" w:rsidR="00000000" w:rsidRPr="00000000">
        <w:rPr>
          <w:color w:val="ff0000"/>
          <w:rtl w:val="0"/>
        </w:rPr>
        <w:t xml:space="preserve">Commercial Satellite providers through CSDA program</w:t>
      </w:r>
    </w:p>
    <w:p w:rsidR="00000000" w:rsidDel="00000000" w:rsidP="00000000" w:rsidRDefault="00000000" w:rsidRPr="00000000" w14:paraId="0000021A">
      <w:pPr>
        <w:numPr>
          <w:ilvl w:val="0"/>
          <w:numId w:val="76"/>
        </w:numPr>
        <w:spacing w:after="0" w:afterAutospacing="0" w:lineRule="auto"/>
        <w:ind w:left="720" w:hanging="360"/>
        <w:rPr>
          <w:color w:val="ff0000"/>
        </w:rPr>
      </w:pPr>
      <w:r w:rsidDel="00000000" w:rsidR="00000000" w:rsidRPr="00000000">
        <w:rPr>
          <w:color w:val="ff0000"/>
          <w:rtl w:val="0"/>
        </w:rPr>
        <w:t xml:space="preserve">Model-[RS] data integration</w:t>
      </w:r>
    </w:p>
    <w:p w:rsidR="00000000" w:rsidDel="00000000" w:rsidP="00000000" w:rsidRDefault="00000000" w:rsidRPr="00000000" w14:paraId="0000021B">
      <w:pPr>
        <w:widowControl w:val="0"/>
        <w:numPr>
          <w:ilvl w:val="1"/>
          <w:numId w:val="76"/>
        </w:numPr>
        <w:spacing w:after="0" w:afterAutospacing="0" w:before="0" w:beforeAutospacing="0" w:lineRule="auto"/>
        <w:ind w:left="1440" w:hanging="360"/>
        <w:rPr>
          <w:color w:val="ff0000"/>
        </w:rPr>
      </w:pPr>
      <w:r w:rsidDel="00000000" w:rsidR="00000000" w:rsidRPr="00000000">
        <w:rPr>
          <w:color w:val="ff0000"/>
          <w:rtl w:val="0"/>
        </w:rPr>
        <w:t xml:space="preserve">Processes we need to get right in models</w:t>
      </w:r>
    </w:p>
    <w:p w:rsidR="00000000" w:rsidDel="00000000" w:rsidP="00000000" w:rsidRDefault="00000000" w:rsidRPr="00000000" w14:paraId="0000021C">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Dynamic vegetation (incl post-disturbance recovery and structural and functional diversity)</w:t>
      </w:r>
    </w:p>
    <w:p w:rsidR="00000000" w:rsidDel="00000000" w:rsidP="00000000" w:rsidRDefault="00000000" w:rsidRPr="00000000" w14:paraId="0000021D">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Plant water use efficiency</w:t>
      </w:r>
    </w:p>
    <w:p w:rsidR="00000000" w:rsidDel="00000000" w:rsidP="00000000" w:rsidRDefault="00000000" w:rsidRPr="00000000" w14:paraId="0000021E">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Drought stress response (incl. natural vs. managed lands)</w:t>
      </w:r>
    </w:p>
    <w:p w:rsidR="00000000" w:rsidDel="00000000" w:rsidP="00000000" w:rsidRDefault="00000000" w:rsidRPr="00000000" w14:paraId="0000021F">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Partitioning of ET</w:t>
      </w:r>
    </w:p>
    <w:p w:rsidR="00000000" w:rsidDel="00000000" w:rsidP="00000000" w:rsidRDefault="00000000" w:rsidRPr="00000000" w14:paraId="00000220">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Hydraulic redistribution</w:t>
      </w:r>
    </w:p>
    <w:p w:rsidR="00000000" w:rsidDel="00000000" w:rsidP="00000000" w:rsidRDefault="00000000" w:rsidRPr="00000000" w14:paraId="00000221">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Root-groundwater interactions</w:t>
      </w:r>
    </w:p>
    <w:p w:rsidR="00000000" w:rsidDel="00000000" w:rsidP="00000000" w:rsidRDefault="00000000" w:rsidRPr="00000000" w14:paraId="00000222">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Surface water quality</w:t>
      </w:r>
    </w:p>
    <w:p w:rsidR="00000000" w:rsidDel="00000000" w:rsidP="00000000" w:rsidRDefault="00000000" w:rsidRPr="00000000" w14:paraId="00000223">
      <w:pPr>
        <w:widowControl w:val="0"/>
        <w:numPr>
          <w:ilvl w:val="2"/>
          <w:numId w:val="76"/>
        </w:numPr>
        <w:spacing w:after="0" w:afterAutospacing="0" w:before="0" w:beforeAutospacing="0" w:lineRule="auto"/>
        <w:ind w:left="2160" w:hanging="360"/>
        <w:rPr>
          <w:color w:val="ff0000"/>
        </w:rPr>
      </w:pPr>
      <w:r w:rsidDel="00000000" w:rsidR="00000000" w:rsidRPr="00000000">
        <w:rPr>
          <w:color w:val="ff0000"/>
          <w:rtl w:val="0"/>
        </w:rPr>
        <w:t xml:space="preserve">Planetary boundary layer diurnal evolution, advection, and entrainment</w:t>
      </w:r>
    </w:p>
    <w:p w:rsidR="00000000" w:rsidDel="00000000" w:rsidP="00000000" w:rsidRDefault="00000000" w:rsidRPr="00000000" w14:paraId="00000224">
      <w:pPr>
        <w:numPr>
          <w:ilvl w:val="2"/>
          <w:numId w:val="76"/>
        </w:numPr>
        <w:spacing w:after="0" w:afterAutospacing="0" w:lineRule="auto"/>
        <w:ind w:left="2160" w:hanging="360"/>
        <w:rPr>
          <w:color w:val="ff0000"/>
        </w:rPr>
      </w:pPr>
      <w:r w:rsidDel="00000000" w:rsidR="00000000" w:rsidRPr="00000000">
        <w:rPr>
          <w:color w:val="ff0000"/>
          <w:rtl w:val="0"/>
        </w:rPr>
        <w:t xml:space="preserve">Drivers of land-use change?</w:t>
      </w:r>
    </w:p>
    <w:p w:rsidR="00000000" w:rsidDel="00000000" w:rsidP="00000000" w:rsidRDefault="00000000" w:rsidRPr="00000000" w14:paraId="00000225">
      <w:pPr>
        <w:numPr>
          <w:ilvl w:val="2"/>
          <w:numId w:val="76"/>
        </w:numPr>
        <w:spacing w:after="0" w:afterAutospacing="0" w:lineRule="auto"/>
        <w:ind w:left="2160" w:hanging="360"/>
        <w:rPr>
          <w:color w:val="ff0000"/>
        </w:rPr>
      </w:pPr>
      <w:r w:rsidDel="00000000" w:rsidR="00000000" w:rsidRPr="00000000">
        <w:rPr>
          <w:color w:val="ff0000"/>
          <w:rtl w:val="0"/>
        </w:rPr>
        <w:t xml:space="preserve">Feedbacks of climate change in tropics on people (e.g., ag production, water quantity and quality, fire &amp; air quality)</w:t>
      </w:r>
    </w:p>
    <w:p w:rsidR="00000000" w:rsidDel="00000000" w:rsidP="00000000" w:rsidRDefault="00000000" w:rsidRPr="00000000" w14:paraId="00000226">
      <w:pPr>
        <w:numPr>
          <w:ilvl w:val="0"/>
          <w:numId w:val="76"/>
        </w:numPr>
        <w:spacing w:after="0" w:afterAutospacing="0" w:lineRule="auto"/>
        <w:ind w:left="720" w:hanging="360"/>
        <w:rPr>
          <w:color w:val="ff0000"/>
        </w:rPr>
      </w:pPr>
      <w:r w:rsidDel="00000000" w:rsidR="00000000" w:rsidRPr="00000000">
        <w:rPr>
          <w:color w:val="ff0000"/>
          <w:rtl w:val="0"/>
        </w:rPr>
        <w:t xml:space="preserve">RS indicators of:</w:t>
      </w:r>
    </w:p>
    <w:p w:rsidR="00000000" w:rsidDel="00000000" w:rsidP="00000000" w:rsidRDefault="00000000" w:rsidRPr="00000000" w14:paraId="00000227">
      <w:pPr>
        <w:numPr>
          <w:ilvl w:val="1"/>
          <w:numId w:val="76"/>
        </w:numPr>
        <w:spacing w:after="0" w:afterAutospacing="0" w:lineRule="auto"/>
        <w:ind w:left="1440" w:hanging="360"/>
        <w:rPr>
          <w:color w:val="ff0000"/>
        </w:rPr>
      </w:pPr>
      <w:r w:rsidDel="00000000" w:rsidR="00000000" w:rsidRPr="00000000">
        <w:rPr>
          <w:color w:val="ff0000"/>
          <w:rtl w:val="0"/>
        </w:rPr>
        <w:t xml:space="preserve">Vulnerability to tree mortality</w:t>
      </w:r>
    </w:p>
    <w:p w:rsidR="00000000" w:rsidDel="00000000" w:rsidP="00000000" w:rsidRDefault="00000000" w:rsidRPr="00000000" w14:paraId="00000228">
      <w:pPr>
        <w:numPr>
          <w:ilvl w:val="1"/>
          <w:numId w:val="76"/>
        </w:numPr>
        <w:spacing w:after="0" w:afterAutospacing="0" w:lineRule="auto"/>
        <w:ind w:left="1440" w:hanging="360"/>
        <w:rPr>
          <w:color w:val="ff0000"/>
        </w:rPr>
      </w:pPr>
      <w:r w:rsidDel="00000000" w:rsidR="00000000" w:rsidRPr="00000000">
        <w:rPr>
          <w:color w:val="ff0000"/>
          <w:rtl w:val="0"/>
        </w:rPr>
        <w:t xml:space="preserve">Biodiversity – in most biodiverse region (what taxonomic/functional scales of diversity matter for carbon cycle dynamics?)</w:t>
      </w:r>
    </w:p>
    <w:p w:rsidR="00000000" w:rsidDel="00000000" w:rsidP="00000000" w:rsidRDefault="00000000" w:rsidRPr="00000000" w14:paraId="00000229">
      <w:pPr>
        <w:numPr>
          <w:ilvl w:val="1"/>
          <w:numId w:val="76"/>
        </w:numPr>
        <w:spacing w:after="0" w:afterAutospacing="0" w:lineRule="auto"/>
        <w:ind w:left="1440" w:hanging="360"/>
        <w:rPr>
          <w:color w:val="ff0000"/>
        </w:rPr>
      </w:pPr>
      <w:r w:rsidDel="00000000" w:rsidR="00000000" w:rsidRPr="00000000">
        <w:rPr>
          <w:color w:val="ff0000"/>
          <w:rtl w:val="0"/>
        </w:rPr>
        <w:t xml:space="preserve">Productivity </w:t>
      </w:r>
    </w:p>
    <w:p w:rsidR="00000000" w:rsidDel="00000000" w:rsidP="00000000" w:rsidRDefault="00000000" w:rsidRPr="00000000" w14:paraId="0000022A">
      <w:pPr>
        <w:numPr>
          <w:ilvl w:val="0"/>
          <w:numId w:val="76"/>
        </w:numPr>
        <w:spacing w:after="0" w:afterAutospacing="0" w:lineRule="auto"/>
        <w:ind w:left="720" w:hanging="360"/>
        <w:rPr>
          <w:color w:val="ff0000"/>
        </w:rPr>
      </w:pPr>
      <w:r w:rsidDel="00000000" w:rsidR="00000000" w:rsidRPr="00000000">
        <w:rPr>
          <w:color w:val="ff0000"/>
          <w:rtl w:val="0"/>
        </w:rPr>
        <w:t xml:space="preserve">Improved climate model predictions for the tropics (has global climate prediction implications)</w:t>
      </w:r>
    </w:p>
    <w:p w:rsidR="00000000" w:rsidDel="00000000" w:rsidP="00000000" w:rsidRDefault="00000000" w:rsidRPr="00000000" w14:paraId="0000022B">
      <w:pPr>
        <w:numPr>
          <w:ilvl w:val="1"/>
          <w:numId w:val="76"/>
        </w:numPr>
        <w:spacing w:after="0" w:afterAutospacing="0" w:lineRule="auto"/>
        <w:ind w:left="1440" w:hanging="360"/>
        <w:rPr>
          <w:color w:val="ff0000"/>
        </w:rPr>
      </w:pPr>
      <w:r w:rsidDel="00000000" w:rsidR="00000000" w:rsidRPr="00000000">
        <w:rPr>
          <w:color w:val="ff0000"/>
          <w:rtl w:val="0"/>
        </w:rPr>
        <w:t xml:space="preserve">ERA5 and CHIRPS discrepancies / lack of weather stations</w:t>
      </w:r>
    </w:p>
    <w:p w:rsidR="00000000" w:rsidDel="00000000" w:rsidP="00000000" w:rsidRDefault="00000000" w:rsidRPr="00000000" w14:paraId="0000022C">
      <w:pPr>
        <w:numPr>
          <w:ilvl w:val="1"/>
          <w:numId w:val="76"/>
        </w:numPr>
        <w:spacing w:after="240" w:lineRule="auto"/>
        <w:ind w:left="1440" w:hanging="360"/>
        <w:rPr>
          <w:color w:val="ff0000"/>
        </w:rPr>
      </w:pPr>
      <w:r w:rsidDel="00000000" w:rsidR="00000000" w:rsidRPr="00000000">
        <w:rPr>
          <w:color w:val="ff0000"/>
          <w:rtl w:val="0"/>
        </w:rPr>
        <w:t xml:space="preserve">Land-atmosphere interactions</w:t>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commentRangeStart w:id="489"/>
      <w:r w:rsidDel="00000000" w:rsidR="00000000" w:rsidRPr="00000000">
        <w:rPr>
          <w:rtl w:val="0"/>
        </w:rPr>
        <w:t xml:space="preserve">Attempts</w:t>
      </w:r>
      <w:commentRangeEnd w:id="489"/>
      <w:r w:rsidDel="00000000" w:rsidR="00000000" w:rsidRPr="00000000">
        <w:commentReference w:id="489"/>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t xml:space="preserve">PANGEA leverages NASA’s history of successful field and airborne campaigns in the tropics to measure ecosystem dynamics and status at the end of the dry season, when tropical forest systems are most stressed and differences in function are most apparent [19]. 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after="240" w:lineRule="auto"/>
        <w:rPr/>
      </w:pPr>
      <w:r w:rsidDel="00000000" w:rsidR="00000000" w:rsidRPr="00000000">
        <w:rPr>
          <w:rtl w:val="0"/>
        </w:rPr>
        <w:t xml:space="preserve">Spaceborne remote-sensing and top-down emission estimates in the tropics are known to be challenging (</w:t>
      </w:r>
      <w:commentRangeStart w:id="490"/>
      <w:r w:rsidDel="00000000" w:rsidR="00000000" w:rsidRPr="00000000">
        <w:rPr>
          <w:rtl w:val="0"/>
        </w:rPr>
        <w:t xml:space="preserve">Tunnicliffe et al., 2020</w:t>
      </w:r>
      <w:commentRangeEnd w:id="490"/>
      <w:r w:rsidDel="00000000" w:rsidR="00000000" w:rsidRPr="00000000">
        <w:commentReference w:id="490"/>
      </w:r>
      <w:r w:rsidDel="00000000" w:rsidR="00000000" w:rsidRPr="00000000">
        <w:rPr>
          <w:rtl w:val="0"/>
        </w:rPr>
        <w:t xml:space="preserve">, </w:t>
      </w:r>
      <w:commentRangeStart w:id="491"/>
      <w:r w:rsidDel="00000000" w:rsidR="00000000" w:rsidRPr="00000000">
        <w:rPr>
          <w:rtl w:val="0"/>
        </w:rPr>
        <w:t xml:space="preserve">Wilson et al., 2021</w:t>
      </w:r>
      <w:commentRangeEnd w:id="491"/>
      <w:r w:rsidDel="00000000" w:rsidR="00000000" w:rsidRPr="00000000">
        <w:commentReference w:id="491"/>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35">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92"/>
      <w:r w:rsidDel="00000000" w:rsidR="00000000" w:rsidRPr="00000000">
        <w:rPr>
          <w:rtl w:val="0"/>
        </w:rPr>
        <w:t xml:space="preserve">Miller et al., 2007</w:t>
      </w:r>
      <w:commentRangeEnd w:id="492"/>
      <w:r w:rsidDel="00000000" w:rsidR="00000000" w:rsidRPr="00000000">
        <w:commentReference w:id="492"/>
      </w:r>
      <w:r w:rsidDel="00000000" w:rsidR="00000000" w:rsidRPr="00000000">
        <w:rPr>
          <w:rtl w:val="0"/>
        </w:rPr>
        <w:t xml:space="preserve">, </w:t>
      </w:r>
      <w:commentRangeStart w:id="493"/>
      <w:r w:rsidDel="00000000" w:rsidR="00000000" w:rsidRPr="00000000">
        <w:rPr>
          <w:rtl w:val="0"/>
        </w:rPr>
        <w:t xml:space="preserve">Beck et al., 2012</w:t>
      </w:r>
      <w:commentRangeEnd w:id="493"/>
      <w:r w:rsidDel="00000000" w:rsidR="00000000" w:rsidRPr="00000000">
        <w:commentReference w:id="493"/>
      </w:r>
      <w:r w:rsidDel="00000000" w:rsidR="00000000" w:rsidRPr="00000000">
        <w:rPr>
          <w:rtl w:val="0"/>
        </w:rPr>
        <w:t xml:space="preserve">, </w:t>
      </w:r>
      <w:commentRangeStart w:id="494"/>
      <w:r w:rsidDel="00000000" w:rsidR="00000000" w:rsidRPr="00000000">
        <w:rPr>
          <w:rtl w:val="0"/>
        </w:rPr>
        <w:t xml:space="preserve">Wilson et al., 2016</w:t>
      </w:r>
      <w:commentRangeEnd w:id="494"/>
      <w:r w:rsidDel="00000000" w:rsidR="00000000" w:rsidRPr="00000000">
        <w:commentReference w:id="494"/>
      </w:r>
      <w:r w:rsidDel="00000000" w:rsidR="00000000" w:rsidRPr="00000000">
        <w:rPr>
          <w:rtl w:val="0"/>
        </w:rPr>
        <w:t xml:space="preserve">, </w:t>
      </w:r>
      <w:commentRangeStart w:id="495"/>
      <w:r w:rsidDel="00000000" w:rsidR="00000000" w:rsidRPr="00000000">
        <w:rPr>
          <w:rtl w:val="0"/>
        </w:rPr>
        <w:t xml:space="preserve">Basso et al., 2021</w:t>
      </w:r>
      <w:commentRangeEnd w:id="495"/>
      <w:r w:rsidDel="00000000" w:rsidR="00000000" w:rsidRPr="00000000">
        <w:commentReference w:id="495"/>
      </w:r>
      <w:r w:rsidDel="00000000" w:rsidR="00000000" w:rsidRPr="00000000">
        <w:rPr>
          <w:rtl w:val="0"/>
        </w:rPr>
        <w:t xml:space="preserve">) and Africa (</w:t>
      </w:r>
      <w:commentRangeStart w:id="496"/>
      <w:r w:rsidDel="00000000" w:rsidR="00000000" w:rsidRPr="00000000">
        <w:rPr>
          <w:rtl w:val="0"/>
        </w:rPr>
        <w:t xml:space="preserve">Shaw et al., 2022</w:t>
      </w:r>
      <w:commentRangeEnd w:id="496"/>
      <w:r w:rsidDel="00000000" w:rsidR="00000000" w:rsidRPr="00000000">
        <w:commentReference w:id="496"/>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36">
      <w:pPr>
        <w:pStyle w:val="Heading2"/>
        <w:rPr/>
      </w:pPr>
      <w:bookmarkStart w:colFirst="0" w:colLast="0" w:name="_7t2ogl1w37ed" w:id="21"/>
      <w:bookmarkEnd w:id="21"/>
      <w:r w:rsidDel="00000000" w:rsidR="00000000" w:rsidRPr="00000000">
        <w:rPr>
          <w:rtl w:val="0"/>
        </w:rPr>
        <w:t xml:space="preserve">5</w:t>
      </w:r>
      <w:commentRangeStart w:id="497"/>
      <w:r w:rsidDel="00000000" w:rsidR="00000000" w:rsidRPr="00000000">
        <w:rPr>
          <w:rtl w:val="0"/>
        </w:rPr>
        <w:t xml:space="preserve">. Critical Role of NASA Remote Sensing</w:t>
      </w:r>
      <w:commentRangeEnd w:id="497"/>
      <w:r w:rsidDel="00000000" w:rsidR="00000000" w:rsidRPr="00000000">
        <w:commentReference w:id="497"/>
      </w:r>
      <w:r w:rsidDel="00000000" w:rsidR="00000000" w:rsidRPr="00000000">
        <w:rPr>
          <w:rtl w:val="0"/>
        </w:rPr>
      </w:r>
    </w:p>
    <w:p w:rsidR="00000000" w:rsidDel="00000000" w:rsidP="00000000" w:rsidRDefault="00000000" w:rsidRPr="00000000" w14:paraId="00000237">
      <w:pPr>
        <w:numPr>
          <w:ilvl w:val="0"/>
          <w:numId w:val="51"/>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38">
      <w:pPr>
        <w:numPr>
          <w:ilvl w:val="1"/>
          <w:numId w:val="51"/>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39">
      <w:pPr>
        <w:numPr>
          <w:ilvl w:val="0"/>
          <w:numId w:val="51"/>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498"/>
      <w:r w:rsidDel="00000000" w:rsidR="00000000" w:rsidRPr="00000000">
        <w:rPr>
          <w:highlight w:val="yellow"/>
          <w:rtl w:val="0"/>
        </w:rPr>
        <w:t xml:space="preserve">Fig</w:t>
      </w:r>
      <w:commentRangeEnd w:id="498"/>
      <w:r w:rsidDel="00000000" w:rsidR="00000000" w:rsidRPr="00000000">
        <w:commentReference w:id="498"/>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499"/>
      <w:commentRangeStart w:id="500"/>
      <w:r w:rsidDel="00000000" w:rsidR="00000000" w:rsidRPr="00000000">
        <w:rPr>
          <w:highlight w:val="white"/>
          <w:rtl w:val="0"/>
        </w:rPr>
        <w:t xml:space="preserve">Virkkala et al 2021; Peltola et al. 2019</w:t>
      </w:r>
      <w:ins w:author="Renato Braghiere" w:id="15" w:date="2024-09-13T16:31:25Z">
        <w:commentRangeEnd w:id="499"/>
        <w:r w:rsidDel="00000000" w:rsidR="00000000" w:rsidRPr="00000000">
          <w:commentReference w:id="499"/>
        </w:r>
        <w:commentRangeEnd w:id="500"/>
        <w:r w:rsidDel="00000000" w:rsidR="00000000" w:rsidRPr="00000000">
          <w:commentReference w:id="500"/>
        </w:r>
        <w:r w:rsidDel="00000000" w:rsidR="00000000" w:rsidRPr="00000000">
          <w:rPr>
            <w:highlight w:val="white"/>
            <w:rtl w:val="0"/>
          </w:rPr>
          <w:t xml:space="preserve">, Braghiere et al., 2023</w:t>
        </w:r>
      </w:ins>
      <w:r w:rsidDel="00000000" w:rsidR="00000000" w:rsidRPr="00000000">
        <w:rPr>
          <w:rtl w:val="0"/>
        </w:rPr>
        <w:t xml:space="preserve">), which shed new light on previously understudied Arctic systems. </w:t>
      </w:r>
    </w:p>
    <w:p w:rsidR="00000000" w:rsidDel="00000000" w:rsidP="00000000" w:rsidRDefault="00000000" w:rsidRPr="00000000" w14:paraId="0000023B">
      <w:pPr>
        <w:ind w:left="0" w:firstLine="0"/>
        <w:rPr>
          <w:color w:val="ff000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501"/>
      <w:r w:rsidDel="00000000" w:rsidR="00000000" w:rsidRPr="00000000">
        <w:rPr>
          <w:color w:val="ff0000"/>
          <w:highlight w:val="yellow"/>
          <w:rtl w:val="0"/>
        </w:rPr>
        <w:t xml:space="preserve">etc</w:t>
      </w:r>
      <w:commentRangeEnd w:id="501"/>
      <w:r w:rsidDel="00000000" w:rsidR="00000000" w:rsidRPr="00000000">
        <w:commentReference w:id="501"/>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3D">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502"/>
      <w:r w:rsidDel="00000000" w:rsidR="00000000" w:rsidRPr="00000000">
        <w:rPr>
          <w:rtl w:val="0"/>
        </w:rPr>
        <w:t xml:space="preserve">Rayner et al., 2002</w:t>
      </w:r>
      <w:commentRangeEnd w:id="502"/>
      <w:r w:rsidDel="00000000" w:rsidR="00000000" w:rsidRPr="00000000">
        <w:commentReference w:id="502"/>
      </w:r>
      <w:r w:rsidDel="00000000" w:rsidR="00000000" w:rsidRPr="00000000">
        <w:rPr>
          <w:rtl w:val="0"/>
        </w:rPr>
        <w:t xml:space="preserve">; </w:t>
      </w:r>
      <w:commentRangeStart w:id="503"/>
      <w:r w:rsidDel="00000000" w:rsidR="00000000" w:rsidRPr="00000000">
        <w:rPr>
          <w:rtl w:val="0"/>
        </w:rPr>
        <w:t xml:space="preserve">Qu et al., 2021</w:t>
      </w:r>
      <w:commentRangeEnd w:id="503"/>
      <w:r w:rsidDel="00000000" w:rsidR="00000000" w:rsidRPr="00000000">
        <w:commentReference w:id="503"/>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3E">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504"/>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504"/>
      <w:r w:rsidDel="00000000" w:rsidR="00000000" w:rsidRPr="00000000">
        <w:commentReference w:id="504"/>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3F">
      <w:pPr>
        <w:pStyle w:val="Heading2"/>
        <w:rPr>
          <w:i w:val="1"/>
          <w:color w:val="ff0000"/>
        </w:rPr>
      </w:pPr>
      <w:bookmarkStart w:colFirst="0" w:colLast="0" w:name="_krtr9hnd65qf" w:id="22"/>
      <w:bookmarkEnd w:id="22"/>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i w:val="1"/>
          <w:color w:val="ff0000"/>
          <w:rtl w:val="0"/>
        </w:rPr>
        <w:t xml:space="preserve">(scientific feasibility) </w:t>
      </w:r>
    </w:p>
    <w:p w:rsidR="00000000" w:rsidDel="00000000" w:rsidP="00000000" w:rsidRDefault="00000000" w:rsidRPr="00000000" w14:paraId="00000240">
      <w:pPr>
        <w:pStyle w:val="Heading3"/>
        <w:rPr>
          <w:i w:val="1"/>
          <w:color w:val="ff0000"/>
        </w:rPr>
      </w:pPr>
      <w:bookmarkStart w:colFirst="0" w:colLast="0" w:name="_a7rsc2zcb4s" w:id="23"/>
      <w:bookmarkEnd w:id="23"/>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PANGEA stands on the shoulders of highly successful NASA field and airborne campaigns to Africa and South America, including but not limited to SAFARI 2000, LBA, AfriSAR-1 and -2, and BioSCape. PANGEA will build on these well-learned precedents to </w:t>
      </w:r>
      <w:r w:rsidDel="00000000" w:rsidR="00000000" w:rsidRPr="00000000">
        <w:rPr>
          <w:rtl w:val="0"/>
        </w:rPr>
        <w:t xml:space="preserve">enable NASA funded investigators to answer big scientific questions by comparison among major tropical forest formations.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w:t>
      </w:r>
      <w:ins w:author="Lola Fatoyinbo" w:id="16" w:date="2024-09-13T18:58:51Z">
        <w:r w:rsidDel="00000000" w:rsidR="00000000" w:rsidRPr="00000000">
          <w:rPr>
            <w:rtl w:val="0"/>
          </w:rPr>
          <w:t xml:space="preserve">,</w:t>
        </w:r>
      </w:ins>
      <w:r w:rsidDel="00000000" w:rsidR="00000000" w:rsidRPr="00000000">
        <w:rPr>
          <w:rtl w:val="0"/>
        </w:rPr>
        <w:t xml:space="preserve"> with a special emphasis on interactions among US scientists and scientists from tropical forest countries. PANGEA research and future NASA studies will benefit from opportunities for training and educating the next generation of scientists</w:t>
      </w:r>
      <w:ins w:author="Lola Fatoyinbo" w:id="17" w:date="2024-09-13T18:59:02Z">
        <w:r w:rsidDel="00000000" w:rsidR="00000000" w:rsidRPr="00000000">
          <w:rPr>
            <w:rtl w:val="0"/>
          </w:rPr>
          <w:t xml:space="preserve">,</w:t>
        </w:r>
      </w:ins>
      <w:r w:rsidDel="00000000" w:rsidR="00000000" w:rsidRPr="00000000">
        <w:rPr>
          <w:rtl w:val="0"/>
        </w:rPr>
        <w:t xml:space="preserve"> including scientists from tropical countries where field research will be based. The strategy will leave a legacy of open data, open science, and strengthened partnerships between the US and tropical institutions</w:t>
      </w:r>
      <w:ins w:author="Lola Fatoyinbo" w:id="18" w:date="2024-09-13T18:59:30Z">
        <w:r w:rsidDel="00000000" w:rsidR="00000000" w:rsidRPr="00000000">
          <w:rPr>
            <w:rtl w:val="0"/>
          </w:rPr>
          <w:t xml:space="preserve">,</w:t>
        </w:r>
      </w:ins>
      <w:r w:rsidDel="00000000" w:rsidR="00000000" w:rsidRPr="00000000">
        <w:rPr>
          <w:rtl w:val="0"/>
        </w:rPr>
        <w:t xml:space="preserve"> providing a basis for future research.</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w:t>
      </w:r>
      <w:ins w:author="Lola Fatoyinbo" w:id="19" w:date="2024-09-13T19:00:16Z">
        <w:r w:rsidDel="00000000" w:rsidR="00000000" w:rsidRPr="00000000">
          <w:rPr>
            <w:rtl w:val="0"/>
          </w:rPr>
          <w:t xml:space="preserve">,</w:t>
        </w:r>
      </w:ins>
      <w:r w:rsidDel="00000000" w:rsidR="00000000" w:rsidRPr="00000000">
        <w:rPr>
          <w:rtl w:val="0"/>
        </w:rPr>
        <w:t xml:space="preserve"> by selecting specific landscapes for studies and refining the ground, airborne, and satellite measurements and analyses to be used to answer the campaign scientific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The PANGEA campaign will be executed over 6 to 9 years. The first year of the campaign will focus on development of the research capacity through establishment and augmentation of field sites including installation of new instrumentation. Satellite based analyses can begin immediately in the first year along with development of models and execution of model studies and analysis of existing data to reveal greatest sensitivities that will guide the details and emphases of measurement campaigns.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highlight w:val="yellow"/>
        </w:rPr>
      </w:pPr>
      <w:r w:rsidDel="00000000" w:rsidR="00000000" w:rsidRPr="00000000">
        <w:rPr>
          <w:rtl w:val="0"/>
        </w:rPr>
        <w:t xml:space="preserve">Analysis and synthesis of data will not be restricted to later phases of the campaign but will be carried out from the initial phases starting with model studies that facilitate and inform effective measurement design. All science team members will either conduct integrative analysis (including modeling) or participate in integrative analyses.  Building the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Terrestrial Ecology program including ABoVE, LBA, and earlier campaigns.  Moreover, the team will learn from experience outside of NASA through collaboration with </w:t>
      </w:r>
      <w:commentRangeStart w:id="505"/>
      <w:r w:rsidDel="00000000" w:rsidR="00000000" w:rsidRPr="00000000">
        <w:rPr>
          <w:rtl w:val="0"/>
        </w:rPr>
        <w:t xml:space="preserve">partner projects</w:t>
      </w:r>
      <w:commentRangeEnd w:id="505"/>
      <w:r w:rsidDel="00000000" w:rsidR="00000000" w:rsidRPr="00000000">
        <w:commentReference w:id="505"/>
      </w:r>
      <w:r w:rsidDel="00000000" w:rsidR="00000000" w:rsidRPr="00000000">
        <w:rPr>
          <w:rtl w:val="0"/>
        </w:rPr>
        <w:t xml:space="preserve"> and use of existing protocols for data collection.  Examples abound from NASA projects and facilities (e.g. AVIRIS, EMIT, SBG) as well as outside organization (e.g. </w:t>
      </w:r>
      <w:commentRangeStart w:id="506"/>
      <w:r w:rsidDel="00000000" w:rsidR="00000000" w:rsidRPr="00000000">
        <w:rPr>
          <w:rtl w:val="0"/>
        </w:rPr>
        <w:t xml:space="preserve">CEOS</w:t>
      </w:r>
      <w:commentRangeEnd w:id="506"/>
      <w:r w:rsidDel="00000000" w:rsidR="00000000" w:rsidRPr="00000000">
        <w:commentReference w:id="506"/>
      </w:r>
      <w:r w:rsidDel="00000000" w:rsidR="00000000" w:rsidRPr="00000000">
        <w:rPr>
          <w:rtl w:val="0"/>
        </w:rPr>
        <w:t xml:space="preserve">, NEON, ICOS, Ameriflux, Fluxnet, Forestplots.net, GEO-TREES, etc.).</w:t>
      </w:r>
      <w:r w:rsidDel="00000000" w:rsidR="00000000" w:rsidRPr="00000000">
        <w:rPr>
          <w:highlight w:val="yellow"/>
          <w:rtl w:val="0"/>
        </w:rPr>
        <w:t xml:space="preserve"> </w:t>
      </w:r>
      <w:commentRangeStart w:id="507"/>
      <w:r w:rsidDel="00000000" w:rsidR="00000000" w:rsidRPr="00000000">
        <w:rPr>
          <w:highlight w:val="yellow"/>
          <w:rtl w:val="0"/>
        </w:rPr>
        <w:t xml:space="preserve">[MAY BE USEFUL TO ADD REFERENCES HERE]</w:t>
      </w:r>
      <w:commentRangeEnd w:id="507"/>
      <w:r w:rsidDel="00000000" w:rsidR="00000000" w:rsidRPr="00000000">
        <w:commentReference w:id="507"/>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color w:val="ff0000"/>
        </w:rPr>
      </w:pPr>
      <w:r w:rsidDel="00000000" w:rsidR="00000000" w:rsidRPr="00000000">
        <w:rPr>
          <w:color w:val="ff0000"/>
          <w:rtl w:val="0"/>
        </w:rPr>
        <w:t xml:space="preserve">[include brief mention of scaling strategy concept/framework here]</w:t>
      </w:r>
    </w:p>
    <w:p w:rsidR="00000000" w:rsidDel="00000000" w:rsidP="00000000" w:rsidRDefault="00000000" w:rsidRPr="00000000" w14:paraId="0000024A">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24B">
      <w:pPr>
        <w:numPr>
          <w:ilvl w:val="0"/>
          <w:numId w:val="1"/>
        </w:numPr>
        <w:ind w:left="720" w:hanging="360"/>
        <w:rPr>
          <w:i w:val="1"/>
          <w:color w:val="ff0000"/>
        </w:rPr>
      </w:pPr>
      <w:r w:rsidDel="00000000" w:rsidR="00000000" w:rsidRPr="00000000">
        <w:rPr>
          <w:i w:val="1"/>
          <w:color w:val="ff0000"/>
          <w:rtl w:val="0"/>
        </w:rPr>
        <w:t xml:space="preserve">We will build relationships with in-country partners and establish contacts to develop signed agreements and work with NASA OIIR…</w:t>
      </w:r>
    </w:p>
    <w:p w:rsidR="00000000" w:rsidDel="00000000" w:rsidP="00000000" w:rsidRDefault="00000000" w:rsidRPr="00000000" w14:paraId="0000024C">
      <w:pPr>
        <w:numPr>
          <w:ilvl w:val="0"/>
          <w:numId w:val="1"/>
        </w:numPr>
        <w:ind w:left="720" w:hanging="360"/>
        <w:rPr>
          <w:i w:val="1"/>
          <w:color w:val="ff0000"/>
        </w:rPr>
      </w:pPr>
      <w:r w:rsidDel="00000000" w:rsidR="00000000" w:rsidRPr="00000000">
        <w:rPr>
          <w:i w:val="1"/>
          <w:color w:val="ff0000"/>
          <w:rtl w:val="0"/>
        </w:rPr>
        <w:t xml:space="preserve">not necessarily requiring NASA assets (NASA aircraft) to be deployed in Brazil or DRC</w:t>
      </w:r>
    </w:p>
    <w:p w:rsidR="00000000" w:rsidDel="00000000" w:rsidP="00000000" w:rsidRDefault="00000000" w:rsidRPr="00000000" w14:paraId="0000024D">
      <w:pPr>
        <w:numPr>
          <w:ilvl w:val="1"/>
          <w:numId w:val="1"/>
        </w:numPr>
        <w:ind w:left="1440" w:hanging="360"/>
        <w:rPr>
          <w:i w:val="1"/>
          <w:color w:val="ff0000"/>
        </w:rPr>
      </w:pPr>
      <w:r w:rsidDel="00000000" w:rsidR="00000000" w:rsidRPr="00000000">
        <w:rPr>
          <w:i w:val="1"/>
          <w:color w:val="ff0000"/>
          <w:rtl w:val="0"/>
        </w:rPr>
        <w:t xml:space="preserve">NASA or other (ARES, commercial) can be used</w:t>
      </w:r>
    </w:p>
    <w:p w:rsidR="00000000" w:rsidDel="00000000" w:rsidP="00000000" w:rsidRDefault="00000000" w:rsidRPr="00000000" w14:paraId="0000024E">
      <w:pPr>
        <w:numPr>
          <w:ilvl w:val="0"/>
          <w:numId w:val="1"/>
        </w:numPr>
        <w:ind w:left="720" w:hanging="360"/>
        <w:rPr>
          <w:i w:val="1"/>
          <w:color w:val="ff0000"/>
        </w:rPr>
      </w:pPr>
      <w:r w:rsidDel="00000000" w:rsidR="00000000" w:rsidRPr="00000000">
        <w:rPr>
          <w:i w:val="1"/>
          <w:color w:val="ff0000"/>
          <w:rtl w:val="0"/>
        </w:rPr>
        <w:t xml:space="preserve">Interest from / alignment with partner agencies ESA, ISRO, Canadian Space Agency</w:t>
      </w:r>
    </w:p>
    <w:p w:rsidR="00000000" w:rsidDel="00000000" w:rsidP="00000000" w:rsidRDefault="00000000" w:rsidRPr="00000000" w14:paraId="0000024F">
      <w:pPr>
        <w:numPr>
          <w:ilvl w:val="0"/>
          <w:numId w:val="1"/>
        </w:numPr>
        <w:ind w:left="720" w:hanging="360"/>
        <w:rPr>
          <w:i w:val="1"/>
          <w:color w:val="ff0000"/>
        </w:rPr>
      </w:pPr>
      <w:r w:rsidDel="00000000" w:rsidR="00000000" w:rsidRPr="00000000">
        <w:rPr>
          <w:i w:val="1"/>
          <w:color w:val="ff0000"/>
          <w:rtl w:val="0"/>
        </w:rPr>
        <w:t xml:space="preserve">Emphasize that PANGEA will take advantage of what's happening locally </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Functional requirements: </w:t>
      </w:r>
    </w:p>
    <w:p w:rsidR="00000000" w:rsidDel="00000000" w:rsidP="00000000" w:rsidRDefault="00000000" w:rsidRPr="00000000" w14:paraId="00000252">
      <w:pPr>
        <w:spacing w:after="120" w:line="240" w:lineRule="auto"/>
        <w:rPr>
          <w:rFonts w:ascii="Garamond" w:cs="Garamond" w:eastAsia="Garamond" w:hAnsi="Garamond"/>
          <w:sz w:val="24"/>
          <w:szCs w:val="24"/>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53">
            <w:pPr>
              <w:spacing w:after="40" w:line="228" w:lineRule="auto"/>
              <w:rPr>
                <w:rFonts w:ascii="Avenir" w:cs="Avenir" w:eastAsia="Avenir" w:hAnsi="Avenir"/>
                <w:b w:val="1"/>
                <w:color w:val="ffffff"/>
                <w:sz w:val="20"/>
                <w:szCs w:val="20"/>
              </w:rPr>
            </w:pPr>
            <w:commentRangeStart w:id="508"/>
            <w:commentRangeStart w:id="509"/>
            <w:commentRangeStart w:id="510"/>
            <w:r w:rsidDel="00000000" w:rsidR="00000000" w:rsidRPr="00000000">
              <w:rPr>
                <w:rFonts w:ascii="Avenir" w:cs="Avenir" w:eastAsia="Avenir" w:hAnsi="Avenir"/>
                <w:b w:val="1"/>
                <w:sz w:val="20"/>
                <w:szCs w:val="20"/>
                <w:rtl w:val="0"/>
              </w:rPr>
              <w:t xml:space="preserve"> Table 2.</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55">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56">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Functional Requirements</w:t>
            </w:r>
          </w:p>
        </w:tc>
      </w:tr>
      <w:tr>
        <w:trPr>
          <w:cantSplit w:val="0"/>
          <w:tblHeader w:val="0"/>
        </w:trPr>
        <w:tc>
          <w:tcPr>
            <w:vAlign w:val="center"/>
          </w:tcPr>
          <w:p w:rsidR="00000000" w:rsidDel="00000000" w:rsidP="00000000" w:rsidRDefault="00000000" w:rsidRPr="00000000" w14:paraId="00000257">
            <w:pPr>
              <w:spacing w:line="228"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t>
            </w:r>
          </w:p>
        </w:tc>
        <w:tc>
          <w:tcPr>
            <w:vAlign w:val="center"/>
          </w:tcPr>
          <w:p w:rsidR="00000000" w:rsidDel="00000000" w:rsidP="00000000" w:rsidRDefault="00000000" w:rsidRPr="00000000" w14:paraId="00000258">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59">
            <w:pPr>
              <w:numPr>
                <w:ilvl w:val="0"/>
                <w:numId w:val="33"/>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5A">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5B">
            <w:pPr>
              <w:numPr>
                <w:ilvl w:val="0"/>
                <w:numId w:val="33"/>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5C">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5D">
            <w:pPr>
              <w:numPr>
                <w:ilvl w:val="0"/>
                <w:numId w:val="33"/>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5E">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5F">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60">
            <w:pPr>
              <w:spacing w:line="228" w:lineRule="auto"/>
              <w:jc w:val="center"/>
              <w:rPr>
                <w:rFonts w:ascii="Calibri" w:cs="Calibri" w:eastAsia="Calibri" w:hAnsi="Calibri"/>
                <w:sz w:val="20"/>
                <w:szCs w:val="20"/>
              </w:rPr>
            </w:pPr>
            <w:r w:rsidDel="00000000" w:rsidR="00000000" w:rsidRPr="00000000">
              <w:rPr>
                <w:rFonts w:ascii="Avenir" w:cs="Avenir" w:eastAsia="Avenir" w:hAnsi="Avenir"/>
                <w:sz w:val="20"/>
                <w:szCs w:val="20"/>
                <w:rtl w:val="0"/>
              </w:rPr>
              <w:t xml:space="preserve">B</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61">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62">
            <w:pPr>
              <w:numPr>
                <w:ilvl w:val="0"/>
                <w:numId w:val="33"/>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63">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64">
            <w:pPr>
              <w:numPr>
                <w:ilvl w:val="0"/>
                <w:numId w:val="33"/>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65">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66">
            <w:pPr>
              <w:numPr>
                <w:ilvl w:val="0"/>
                <w:numId w:val="33"/>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67">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68">
      <w:pPr>
        <w:pStyle w:val="Heading3"/>
        <w:rPr/>
      </w:pPr>
      <w:bookmarkStart w:colFirst="0" w:colLast="0" w:name="_kw1o5d63g5dw" w:id="24"/>
      <w:bookmarkEnd w:id="24"/>
      <w:r w:rsidDel="00000000" w:rsidR="00000000" w:rsidRPr="00000000">
        <w:rPr>
          <w:rtl w:val="0"/>
        </w:rPr>
        <w:t xml:space="preserve">6.2 </w:t>
      </w:r>
      <w:commentRangeStart w:id="511"/>
      <w:r w:rsidDel="00000000" w:rsidR="00000000" w:rsidRPr="00000000">
        <w:rPr>
          <w:rtl w:val="0"/>
        </w:rPr>
        <w:t xml:space="preserve">Essential</w:t>
      </w:r>
      <w:commentRangeEnd w:id="511"/>
      <w:r w:rsidDel="00000000" w:rsidR="00000000" w:rsidRPr="00000000">
        <w:commentReference w:id="511"/>
      </w:r>
      <w:r w:rsidDel="00000000" w:rsidR="00000000" w:rsidRPr="00000000">
        <w:rPr>
          <w:rtl w:val="0"/>
        </w:rPr>
        <w:t xml:space="preserve"> Scientific Measurements</w:t>
      </w:r>
    </w:p>
    <w:p w:rsidR="00000000" w:rsidDel="00000000" w:rsidP="00000000" w:rsidRDefault="00000000" w:rsidRPr="00000000" w14:paraId="00000269">
      <w:pPr>
        <w:rPr/>
      </w:pPr>
      <w:r w:rsidDel="00000000" w:rsidR="00000000" w:rsidRPr="00000000">
        <w:rPr>
          <w:b w:val="1"/>
          <w:rtl w:val="0"/>
        </w:rPr>
        <w:t xml:space="preserve">PANGEA's overarching science goal is to </w:t>
      </w:r>
      <w:r w:rsidDel="00000000" w:rsidR="00000000" w:rsidRPr="00000000">
        <w:rPr>
          <w:b w:val="1"/>
          <w:rtl w:val="0"/>
        </w:rPr>
        <w:t xml:space="preserve">understand differences in tropical forest ecosystem stability in terms of pattern and process,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spanning the two largest tropical forests in Africa and the Americas</w:t>
      </w:r>
      <w:r w:rsidDel="00000000" w:rsidR="00000000" w:rsidRPr="00000000">
        <w:rPr>
          <w:rtl w:val="0"/>
        </w:rPr>
        <w:t xml:space="preserve">.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PANGEA leverages NASA’s history of successful field and airborne campaigns in the tropics (</w:t>
      </w:r>
      <w:commentRangeStart w:id="512"/>
      <w:r w:rsidDel="00000000" w:rsidR="00000000" w:rsidRPr="00000000">
        <w:rPr>
          <w:b w:val="1"/>
          <w:highlight w:val="yellow"/>
          <w:rtl w:val="0"/>
        </w:rPr>
        <w:t xml:space="preserve">Fig. 2</w:t>
      </w:r>
      <w:commentRangeEnd w:id="512"/>
      <w:r w:rsidDel="00000000" w:rsidR="00000000" w:rsidRPr="00000000">
        <w:commentReference w:id="512"/>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513"/>
      <w:r w:rsidDel="00000000" w:rsidR="00000000" w:rsidRPr="00000000">
        <w:rPr>
          <w:rtl w:val="0"/>
        </w:rPr>
        <w:t xml:space="preserve">Yang et al. 2021</w:t>
      </w:r>
      <w:commentRangeEnd w:id="513"/>
      <w:r w:rsidDel="00000000" w:rsidR="00000000" w:rsidRPr="00000000">
        <w:commentReference w:id="513"/>
      </w:r>
      <w:r w:rsidDel="00000000" w:rsidR="00000000" w:rsidRPr="00000000">
        <w:rPr>
          <w:rtl w:val="0"/>
        </w:rPr>
        <w:t xml:space="preserve">). </w:t>
      </w:r>
      <w:commentRangeStart w:id="514"/>
      <w:r w:rsidDel="00000000" w:rsidR="00000000" w:rsidRPr="00000000">
        <w:rPr>
          <w:rtl w:val="0"/>
        </w:rPr>
        <w:t xml:space="preserve">Recent </w:t>
      </w:r>
      <w:r w:rsidDel="00000000" w:rsidR="00000000" w:rsidRPr="00000000">
        <w:rPr>
          <w:rtl w:val="0"/>
        </w:rPr>
        <w:t xml:space="preserve">achievements</w:t>
      </w:r>
      <w:r w:rsidDel="00000000" w:rsidR="00000000" w:rsidRPr="00000000">
        <w:rPr>
          <w:rtl w:val="0"/>
        </w:rPr>
        <w:t xml:space="preserve"> that demonstrate feasibility include the highly successful AfriSAR-2 campaign that collected airborne L- and P-band UAVSAR data over Ghana, Cameroon, Sao Tome, Gabon, the Republic of Congo, and the Democratic Republic of Congo (DRC</w:t>
      </w:r>
      <w:commentRangeEnd w:id="514"/>
      <w:r w:rsidDel="00000000" w:rsidR="00000000" w:rsidRPr="00000000">
        <w:commentReference w:id="514"/>
      </w:r>
      <w:r w:rsidDel="00000000" w:rsidR="00000000" w:rsidRPr="00000000">
        <w:rPr>
          <w:rtl w:val="0"/>
        </w:rPr>
        <w:t xml:space="preserve">). However, there remains a critical need for measurements across the highly variable tropical landscapes to capture variation in ecosystem structure and function within and across continents, particularly in Africa, where data gaps are the greatest, and process-based understanding is poorest. Achieving PANGEA’s objectives requires flight campaigns that meet the measurement requirements in </w:t>
      </w:r>
      <w:r w:rsidDel="00000000" w:rsidR="00000000" w:rsidRPr="00000000">
        <w:rPr>
          <w:b w:val="1"/>
          <w:highlight w:val="yellow"/>
          <w:rtl w:val="0"/>
        </w:rPr>
        <w:t xml:space="preserve">Table X</w:t>
      </w:r>
      <w:r w:rsidDel="00000000" w:rsidR="00000000" w:rsidRPr="00000000">
        <w:rPr>
          <w:rtl w:val="0"/>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6C">
      <w:pPr>
        <w:spacing w:after="240" w:before="240" w:lineRule="auto"/>
        <w:rPr/>
      </w:pPr>
      <w:r w:rsidDel="00000000" w:rsidR="00000000" w:rsidRPr="00000000">
        <w:rPr>
          <w:rtl w:val="0"/>
        </w:rPr>
        <w:t xml:space="preserve">PANGEA Science Objectives to 1) understand differe</w:t>
      </w:r>
      <w:r w:rsidDel="00000000" w:rsidR="00000000" w:rsidRPr="00000000">
        <w:rPr>
          <w:rtl w:val="0"/>
        </w:rPr>
        <w:t xml:space="preserve">nces in tropical </w:t>
      </w:r>
      <w:r w:rsidDel="00000000" w:rsidR="00000000" w:rsidRPr="00000000">
        <w:rPr>
          <w:highlight w:val="white"/>
          <w:rtl w:val="0"/>
        </w:rPr>
        <w:t xml:space="preserve">carbon stocks and fluxes and the forces driving heterogeneity</w:t>
      </w:r>
      <w:r w:rsidDel="00000000" w:rsidR="00000000" w:rsidRPr="00000000">
        <w:rPr>
          <w:rtl w:val="0"/>
        </w:rPr>
        <w:t xml:space="preserve">,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optimal</w:t>
      </w:r>
      <w:r w:rsidDel="00000000" w:rsidR="00000000" w:rsidRPr="00000000">
        <w:rPr>
          <w:rtl w:val="0"/>
        </w:rPr>
        <w:t xml:space="preserve">, </w:t>
      </w:r>
      <w:r w:rsidDel="00000000" w:rsidR="00000000" w:rsidRPr="00000000">
        <w:rPr>
          <w:b w:val="1"/>
          <w:rtl w:val="0"/>
        </w:rPr>
        <w:t xml:space="preserve">baseline, and threshold Essential Scientific Measurements</w:t>
      </w:r>
      <w:r w:rsidDel="00000000" w:rsidR="00000000" w:rsidRPr="00000000">
        <w:rPr>
          <w:rtl w:val="0"/>
        </w:rPr>
        <w:t xml:space="preserve">: </w:t>
      </w:r>
      <w:commentRangeStart w:id="515"/>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Optimal, Baseline, and Threshold summarize. </w:t>
      </w:r>
      <w:commentRangeEnd w:id="515"/>
      <w:r w:rsidDel="00000000" w:rsidR="00000000" w:rsidRPr="00000000">
        <w:commentReference w:id="515"/>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The </w:t>
      </w:r>
      <w:r w:rsidDel="00000000" w:rsidR="00000000" w:rsidRPr="00000000">
        <w:rPr>
          <w:b w:val="1"/>
          <w:rtl w:val="0"/>
        </w:rPr>
        <w:t xml:space="preserve">Optimal Investigation </w:t>
      </w:r>
      <w:r w:rsidDel="00000000" w:rsidR="00000000" w:rsidRPr="00000000">
        <w:rPr>
          <w:rtl w:val="0"/>
        </w:rPr>
        <w:t xml:space="preserve">fulfills all Science Objectives (</w:t>
      </w:r>
      <w:r w:rsidDel="00000000" w:rsidR="00000000" w:rsidRPr="00000000">
        <w:rPr>
          <w:highlight w:val="yellow"/>
          <w:rtl w:val="0"/>
        </w:rPr>
        <w:t xml:space="preserve">Sections 1.1) </w:t>
      </w:r>
      <w:r w:rsidDel="00000000" w:rsidR="00000000" w:rsidRPr="00000000">
        <w:rPr>
          <w:rtl w:val="0"/>
        </w:rPr>
        <w:t xml:space="preserve">and all Science Questions </w:t>
      </w:r>
      <w:r w:rsidDel="00000000" w:rsidR="00000000" w:rsidRPr="00000000">
        <w:rPr>
          <w:highlight w:val="yellow"/>
          <w:rtl w:val="0"/>
        </w:rPr>
        <w:t xml:space="preserve">(Section 3</w:t>
      </w:r>
      <w:r w:rsidDel="00000000" w:rsidR="00000000" w:rsidRPr="00000000">
        <w:rPr>
          <w:rtl w:val="0"/>
        </w:rPr>
        <w:t xml:space="preserve">) at a minimum of 2 American and 2 African tropical forest landscapes. To meet these Optimal Investigation Objectives, we establish the following requirements: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numPr>
          <w:ilvl w:val="0"/>
          <w:numId w:val="21"/>
        </w:numPr>
        <w:spacing w:line="276" w:lineRule="auto"/>
        <w:ind w:left="720" w:hanging="360"/>
        <w:rPr/>
      </w:pPr>
      <w:r w:rsidDel="00000000" w:rsidR="00000000" w:rsidRPr="00000000">
        <w:rPr>
          <w:rtl w:val="0"/>
        </w:rPr>
        <w:t xml:space="preserve">For Objective 1, PANGEA will:</w:t>
      </w:r>
    </w:p>
    <w:p w:rsidR="00000000" w:rsidDel="00000000" w:rsidP="00000000" w:rsidRDefault="00000000" w:rsidRPr="00000000" w14:paraId="00000270">
      <w:pPr>
        <w:numPr>
          <w:ilvl w:val="1"/>
          <w:numId w:val="21"/>
        </w:numPr>
        <w:spacing w:line="276" w:lineRule="auto"/>
        <w:ind w:left="1440" w:hanging="360"/>
        <w:rPr/>
      </w:pPr>
      <w:r w:rsidDel="00000000" w:rsidR="00000000" w:rsidRPr="00000000">
        <w:rPr>
          <w:rtl w:val="0"/>
        </w:rPr>
        <w:t xml:space="preserve">Collect airborne measurements via wall-to-wall flightline mosaics and sampling transects over a minimum of two priority landscapes in Africa and and two priority landscapes in the Americas. </w:t>
      </w:r>
    </w:p>
    <w:p w:rsidR="00000000" w:rsidDel="00000000" w:rsidP="00000000" w:rsidRDefault="00000000" w:rsidRPr="00000000" w14:paraId="00000271">
      <w:pPr>
        <w:numPr>
          <w:ilvl w:val="2"/>
          <w:numId w:val="21"/>
        </w:numPr>
        <w:spacing w:after="0" w:afterAutospacing="0" w:line="276" w:lineRule="auto"/>
        <w:ind w:left="2160" w:hanging="360"/>
        <w:rPr/>
      </w:pPr>
      <w:r w:rsidDel="00000000" w:rsidR="00000000" w:rsidRPr="00000000">
        <w:rPr>
          <w:b w:val="1"/>
          <w:rtl w:val="0"/>
        </w:rPr>
        <w:t xml:space="preserve">Note: </w:t>
      </w:r>
      <w:r w:rsidDel="00000000" w:rsidR="00000000" w:rsidRPr="00000000">
        <w:rPr>
          <w:rtl w:val="0"/>
        </w:rPr>
        <w:t xml:space="preserve">Landscapes will be selected from candidates included in Table 3 during the development of the Concise Experimental Plan. </w:t>
      </w:r>
    </w:p>
    <w:p w:rsidR="00000000" w:rsidDel="00000000" w:rsidP="00000000" w:rsidRDefault="00000000" w:rsidRPr="00000000" w14:paraId="00000272">
      <w:pPr>
        <w:numPr>
          <w:ilvl w:val="1"/>
          <w:numId w:val="21"/>
        </w:numPr>
        <w:spacing w:after="0" w:afterAutospacing="0" w:before="0" w:beforeAutospacing="0" w:line="276" w:lineRule="auto"/>
        <w:ind w:left="1440" w:hanging="360"/>
        <w:rPr/>
      </w:pPr>
      <w:r w:rsidDel="00000000" w:rsidR="00000000" w:rsidRPr="00000000">
        <w:rPr>
          <w:rtl w:val="0"/>
        </w:rPr>
        <w:t xml:space="preserve">Airborne measurements will include one successful capture of the wet-to-dry transition and one successful capture of dry-to-wet transition at each landscape. Wet-to-dry and dry-to-wet captures can occur in different years on different continents. </w:t>
      </w:r>
    </w:p>
    <w:p w:rsidR="00000000" w:rsidDel="00000000" w:rsidP="00000000" w:rsidRDefault="00000000" w:rsidRPr="00000000" w14:paraId="00000273">
      <w:pPr>
        <w:numPr>
          <w:ilvl w:val="2"/>
          <w:numId w:val="21"/>
        </w:numPr>
        <w:spacing w:after="0" w:afterAutospacing="0" w:before="0" w:beforeAutospacing="0" w:line="276" w:lineRule="auto"/>
        <w:ind w:left="2160" w:hanging="360"/>
        <w:rPr/>
      </w:pPr>
      <w:r w:rsidDel="00000000" w:rsidR="00000000" w:rsidRPr="00000000">
        <w:rPr>
          <w:b w:val="1"/>
          <w:rtl w:val="0"/>
        </w:rPr>
        <w:t xml:space="preserve">Note: </w:t>
      </w:r>
      <w:r w:rsidDel="00000000" w:rsidR="00000000" w:rsidRPr="00000000">
        <w:rPr>
          <w:rtl w:val="0"/>
        </w:rPr>
        <w:t xml:space="preserve">A variability analysis is underway, which will inform important endmembers to capture. This will be included in the final white paper, and will contribute to landscape selection during the development of the Concise Experimental Plan.</w:t>
      </w:r>
    </w:p>
    <w:p w:rsidR="00000000" w:rsidDel="00000000" w:rsidP="00000000" w:rsidRDefault="00000000" w:rsidRPr="00000000" w14:paraId="00000274">
      <w:pPr>
        <w:numPr>
          <w:ilvl w:val="1"/>
          <w:numId w:val="21"/>
        </w:numPr>
        <w:spacing w:line="276" w:lineRule="auto"/>
        <w:ind w:left="1440" w:hanging="360"/>
        <w:rPr>
          <w:color w:val="ff0000"/>
        </w:rPr>
      </w:pPr>
      <w:r w:rsidDel="00000000" w:rsidR="00000000" w:rsidRPr="00000000">
        <w:rPr>
          <w:rtl w:val="0"/>
        </w:rPr>
        <w:t xml:space="preserve">Coincident ground measurements will be collected during the collection of airborne measurements. </w:t>
      </w:r>
      <w:r w:rsidDel="00000000" w:rsidR="00000000" w:rsidRPr="00000000">
        <w:rPr>
          <w:color w:val="ff0000"/>
          <w:highlight w:val="yellow"/>
          <w:rtl w:val="0"/>
        </w:rPr>
        <w:t xml:space="preserve">The temporal degree of coincidence required will vary with sensor and measurement. Canopy leaf traits from in situ samples require coincident acquisition with VSWIR data.</w:t>
      </w:r>
    </w:p>
    <w:p w:rsidR="00000000" w:rsidDel="00000000" w:rsidP="00000000" w:rsidRDefault="00000000" w:rsidRPr="00000000" w14:paraId="00000275">
      <w:pPr>
        <w:spacing w:line="276" w:lineRule="auto"/>
        <w:ind w:left="0" w:firstLine="0"/>
        <w:rPr>
          <w:color w:val="ff0000"/>
        </w:rPr>
      </w:pPr>
      <w:r w:rsidDel="00000000" w:rsidR="00000000" w:rsidRPr="00000000">
        <w:rPr>
          <w:rtl w:val="0"/>
        </w:rPr>
      </w:r>
    </w:p>
    <w:p w:rsidR="00000000" w:rsidDel="00000000" w:rsidP="00000000" w:rsidRDefault="00000000" w:rsidRPr="00000000" w14:paraId="00000276">
      <w:pPr>
        <w:numPr>
          <w:ilvl w:val="1"/>
          <w:numId w:val="21"/>
        </w:numPr>
        <w:spacing w:line="276" w:lineRule="auto"/>
        <w:ind w:left="1440" w:hanging="360"/>
        <w:rPr>
          <w:color w:val="ff0000"/>
        </w:rPr>
      </w:pPr>
      <w:commentRangeStart w:id="516"/>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77">
      <w:pPr>
        <w:numPr>
          <w:ilvl w:val="1"/>
          <w:numId w:val="21"/>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78">
      <w:pPr>
        <w:numPr>
          <w:ilvl w:val="1"/>
          <w:numId w:val="21"/>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79">
      <w:pPr>
        <w:numPr>
          <w:ilvl w:val="1"/>
          <w:numId w:val="21"/>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7A">
      <w:pPr>
        <w:numPr>
          <w:ilvl w:val="0"/>
          <w:numId w:val="21"/>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7B">
      <w:pPr>
        <w:numPr>
          <w:ilvl w:val="1"/>
          <w:numId w:val="21"/>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7C">
      <w:pPr>
        <w:numPr>
          <w:ilvl w:val="0"/>
          <w:numId w:val="21"/>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7D">
      <w:pPr>
        <w:numPr>
          <w:ilvl w:val="1"/>
          <w:numId w:val="21"/>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7E">
      <w:pPr>
        <w:numPr>
          <w:ilvl w:val="1"/>
          <w:numId w:val="21"/>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7F">
      <w:pPr>
        <w:numPr>
          <w:ilvl w:val="1"/>
          <w:numId w:val="21"/>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commentRangeEnd w:id="516"/>
      <w:r w:rsidDel="00000000" w:rsidR="00000000" w:rsidRPr="00000000">
        <w:commentReference w:id="516"/>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 only 2 American and 2 African tropical forest landscapes. The Baseline Investigation requires one successful airborne capture of the wet-to-dry transition and one successful airborne capture of dry-to-wet transition at each landscape.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82">
      <w:pPr>
        <w:rPr>
          <w:color w:val="ff0000"/>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rtl w:val="0"/>
        </w:rPr>
        <w:t xml:space="preserve">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w:t>
      </w:r>
      <w:r w:rsidDel="00000000" w:rsidR="00000000" w:rsidRPr="00000000">
        <w:rPr>
          <w:rtl w:val="0"/>
        </w:rPr>
        <w:t xml:space="preserve"> two landscapes in Africa only.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t xml:space="preserve">Our Threshold Investigation will rely on existing data, planned missions in the American tropics (see </w:t>
      </w:r>
      <w:r w:rsidDel="00000000" w:rsidR="00000000" w:rsidRPr="00000000">
        <w:rPr>
          <w:highlight w:val="yellow"/>
          <w:rtl w:val="0"/>
        </w:rPr>
        <w:t xml:space="preserve">Section X</w:t>
      </w:r>
      <w:r w:rsidDel="00000000" w:rsidR="00000000" w:rsidRPr="00000000">
        <w:rPr>
          <w:rtl w:val="0"/>
        </w:rPr>
        <w:t xml:space="preserve">), commercial data-buys, and deployable drones, to utilize satellite data over Americas for comparisons. </w:t>
      </w:r>
    </w:p>
    <w:p w:rsidR="00000000" w:rsidDel="00000000" w:rsidP="00000000" w:rsidRDefault="00000000" w:rsidRPr="00000000" w14:paraId="00000284">
      <w:pPr>
        <w:spacing w:after="240" w:before="240" w:lineRule="auto"/>
        <w:rPr/>
      </w:pPr>
      <w:r w:rsidDel="00000000" w:rsidR="00000000" w:rsidRPr="00000000">
        <w:rPr>
          <w:b w:val="1"/>
          <w:rtl w:val="0"/>
        </w:rPr>
        <w:t xml:space="preserve">Temporal revisit requirements: </w:t>
      </w: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shoulder-season (wet-to-dry and dry-to-wet) variation across landscapes that span important within and among continental heterogeneity in a standardized way. Single airborne campaigns during the wet-to-dry and during the dry-to-wet season transitions will capture </w:t>
      </w:r>
      <w:r w:rsidDel="00000000" w:rsidR="00000000" w:rsidRPr="00000000">
        <w:rPr>
          <w:rtl w:val="0"/>
        </w:rPr>
        <w:t xml:space="preserve">necessary endmembers for scaling seasonal differences in fluxes, stocks, traits,  plant-animal interactions, hydrodynamics, land-atmosphere interactions, fire and agricultural land-use activities. The time elapsed between the two captures and between different landscapes will not affect the ability to capture these endmembers, building in valuable airborne campaign flexibility</w:t>
      </w:r>
      <w:r w:rsidDel="00000000" w:rsidR="00000000" w:rsidRPr="00000000">
        <w:rPr>
          <w:rtl w:val="0"/>
        </w:rPr>
        <w:t xml:space="preserve">. </w:t>
      </w:r>
    </w:p>
    <w:p w:rsidR="00000000" w:rsidDel="00000000" w:rsidP="00000000" w:rsidRDefault="00000000" w:rsidRPr="00000000" w14:paraId="00000285">
      <w:pPr>
        <w:spacing w:after="240" w:before="240" w:lineRule="auto"/>
        <w:rPr/>
      </w:pPr>
      <w:r w:rsidDel="00000000" w:rsidR="00000000" w:rsidRPr="00000000">
        <w:rPr>
          <w:rtl w:val="0"/>
        </w:rPr>
        <w:t xml:space="preserve">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rsidR="00000000" w:rsidDel="00000000" w:rsidP="00000000" w:rsidRDefault="00000000" w:rsidRPr="00000000" w14:paraId="00000286">
      <w:pPr>
        <w:spacing w:after="240" w:before="240" w:lineRule="auto"/>
        <w:rPr/>
      </w:pPr>
      <w:r w:rsidDel="00000000" w:rsidR="00000000" w:rsidRPr="00000000">
        <w:rPr>
          <w:b w:val="1"/>
          <w:rtl w:val="0"/>
        </w:rPr>
        <w:t xml:space="preserve">Spatial varability requirements: </w:t>
      </w:r>
      <w:r w:rsidDel="00000000" w:rsidR="00000000" w:rsidRPr="00000000">
        <w:rPr>
          <w:rtl w:val="0"/>
        </w:rPr>
        <w:t xml:space="preserve">Ecosystem structure, function, fluxes, and biodiversity are characterized across multi-dimensional gradients of intact to degraded and low- to high-diversity tropical forest systems. PANGEA implements a sampling-to-scale approach, with a </w:t>
      </w:r>
      <w:r w:rsidDel="00000000" w:rsidR="00000000" w:rsidRPr="00000000">
        <w:rPr>
          <w:highlight w:val="white"/>
          <w:rtl w:val="0"/>
        </w:rPr>
        <w:t xml:space="preserve">nested sampling design. Ground measurements span gradients within a landscape, and landscapes spanning climatic and biodiversity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PANGEA landscapes will prioritize locations where: </w:t>
      </w:r>
    </w:p>
    <w:p w:rsidR="00000000" w:rsidDel="00000000" w:rsidP="00000000" w:rsidRDefault="00000000" w:rsidRPr="00000000" w14:paraId="00000287">
      <w:pPr>
        <w:numPr>
          <w:ilvl w:val="0"/>
          <w:numId w:val="68"/>
        </w:numPr>
        <w:ind w:left="720" w:hanging="360"/>
        <w:rPr>
          <w:color w:val="ff0000"/>
        </w:rPr>
      </w:pPr>
      <w:r w:rsidDel="00000000" w:rsidR="00000000" w:rsidRPr="00000000">
        <w:rPr>
          <w:color w:val="ff0000"/>
          <w:rtl w:val="0"/>
        </w:rPr>
        <w:t xml:space="preserve">Existing eddy covariance flux tower data are, or will soon, be collected, or where chamber measurements can be extended. </w:t>
      </w:r>
    </w:p>
    <w:p w:rsidR="00000000" w:rsidDel="00000000" w:rsidP="00000000" w:rsidRDefault="00000000" w:rsidRPr="00000000" w14:paraId="00000288">
      <w:pPr>
        <w:numPr>
          <w:ilvl w:val="0"/>
          <w:numId w:val="68"/>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89">
      <w:pPr>
        <w:numPr>
          <w:ilvl w:val="0"/>
          <w:numId w:val="68"/>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8A">
      <w:pPr>
        <w:numPr>
          <w:ilvl w:val="0"/>
          <w:numId w:val="68"/>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8B">
      <w:pPr>
        <w:numPr>
          <w:ilvl w:val="0"/>
          <w:numId w:val="68"/>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8C">
      <w:pPr>
        <w:rPr>
          <w:color w:val="ff0000"/>
        </w:rPr>
      </w:pPr>
      <w:r w:rsidDel="00000000" w:rsidR="00000000" w:rsidRPr="00000000">
        <w:rPr>
          <w:rtl w:val="0"/>
        </w:rPr>
      </w:r>
    </w:p>
    <w:p w:rsidR="00000000" w:rsidDel="00000000" w:rsidP="00000000" w:rsidRDefault="00000000" w:rsidRPr="00000000" w14:paraId="0000028D">
      <w:pPr>
        <w:numPr>
          <w:ilvl w:val="0"/>
          <w:numId w:val="19"/>
        </w:numPr>
        <w:ind w:left="720" w:hanging="360"/>
        <w:rPr>
          <w:b w:val="1"/>
          <w:i w:val="1"/>
          <w:color w:val="ff0000"/>
        </w:rPr>
      </w:pPr>
      <w:r w:rsidDel="00000000" w:rsidR="00000000" w:rsidRPr="00000000">
        <w:rPr>
          <w:b w:val="1"/>
          <w:i w:val="1"/>
          <w:color w:val="ff0000"/>
          <w:rtl w:val="0"/>
        </w:rPr>
        <w:t xml:space="preserve">need to think about the sites and which sites</w:t>
      </w:r>
    </w:p>
    <w:p w:rsidR="00000000" w:rsidDel="00000000" w:rsidP="00000000" w:rsidRDefault="00000000" w:rsidRPr="00000000" w14:paraId="0000028E">
      <w:pPr>
        <w:numPr>
          <w:ilvl w:val="1"/>
          <w:numId w:val="19"/>
        </w:numPr>
        <w:ind w:left="1440" w:hanging="360"/>
        <w:rPr>
          <w:i w:val="1"/>
          <w:color w:val="ff0000"/>
        </w:rPr>
      </w:pPr>
      <w:r w:rsidDel="00000000" w:rsidR="00000000" w:rsidRPr="00000000">
        <w:rPr>
          <w:i w:val="1"/>
          <w:color w:val="ff0000"/>
          <w:rtl w:val="0"/>
        </w:rPr>
        <w:t xml:space="preserve">Target more sites with more existing infrastructure and long-term data collection</w:t>
      </w:r>
    </w:p>
    <w:p w:rsidR="00000000" w:rsidDel="00000000" w:rsidP="00000000" w:rsidRDefault="00000000" w:rsidRPr="00000000" w14:paraId="0000028F">
      <w:pPr>
        <w:numPr>
          <w:ilvl w:val="1"/>
          <w:numId w:val="19"/>
        </w:numPr>
        <w:ind w:left="1440" w:hanging="360"/>
        <w:rPr>
          <w:color w:val="ff0000"/>
        </w:rPr>
      </w:pPr>
      <w:r w:rsidDel="00000000" w:rsidR="00000000" w:rsidRPr="00000000">
        <w:rPr>
          <w:color w:val="ff0000"/>
          <w:rtl w:val="0"/>
        </w:rPr>
        <w:t xml:space="preserve">need to think about the sites and which sites</w:t>
      </w:r>
    </w:p>
    <w:p w:rsidR="00000000" w:rsidDel="00000000" w:rsidP="00000000" w:rsidRDefault="00000000" w:rsidRPr="00000000" w14:paraId="00000290">
      <w:pPr>
        <w:numPr>
          <w:ilvl w:val="1"/>
          <w:numId w:val="19"/>
        </w:numPr>
        <w:ind w:left="1440" w:hanging="360"/>
        <w:rPr>
          <w:i w:val="1"/>
          <w:color w:val="ff0000"/>
        </w:rPr>
      </w:pPr>
      <w:r w:rsidDel="00000000" w:rsidR="00000000" w:rsidRPr="00000000">
        <w:rPr>
          <w:i w:val="1"/>
          <w:color w:val="ff0000"/>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91">
      <w:pPr>
        <w:numPr>
          <w:ilvl w:val="1"/>
          <w:numId w:val="19"/>
        </w:numPr>
        <w:ind w:left="1440" w:hanging="360"/>
        <w:rPr>
          <w:i w:val="1"/>
          <w:color w:val="ff0000"/>
        </w:rPr>
      </w:pPr>
      <w:commentRangeStart w:id="517"/>
      <w:r w:rsidDel="00000000" w:rsidR="00000000" w:rsidRPr="00000000">
        <w:rPr>
          <w:i w:val="1"/>
          <w:color w:val="ff0000"/>
          <w:rtl w:val="0"/>
        </w:rPr>
        <w:t xml:space="preserve">need to have a process for selecting and approving ground sites</w:t>
      </w:r>
      <w:commentRangeEnd w:id="517"/>
      <w:r w:rsidDel="00000000" w:rsidR="00000000" w:rsidRPr="00000000">
        <w:commentReference w:id="517"/>
      </w:r>
      <w:r w:rsidDel="00000000" w:rsidR="00000000" w:rsidRPr="00000000">
        <w:rPr>
          <w:rtl w:val="0"/>
        </w:rPr>
      </w:r>
    </w:p>
    <w:p w:rsidR="00000000" w:rsidDel="00000000" w:rsidP="00000000" w:rsidRDefault="00000000" w:rsidRPr="00000000" w14:paraId="00000292">
      <w:pPr>
        <w:numPr>
          <w:ilvl w:val="1"/>
          <w:numId w:val="19"/>
        </w:numPr>
        <w:ind w:left="1440" w:hanging="360"/>
        <w:rPr>
          <w:i w:val="1"/>
          <w:color w:val="ff0000"/>
        </w:rPr>
      </w:pPr>
      <w:r w:rsidDel="00000000" w:rsidR="00000000" w:rsidRPr="00000000">
        <w:rPr>
          <w:i w:val="1"/>
          <w:color w:val="ff0000"/>
          <w:rtl w:val="0"/>
        </w:rPr>
        <w:t xml:space="preserve">locations for ground campaigns will be the hard part</w:t>
      </w:r>
    </w:p>
    <w:p w:rsidR="00000000" w:rsidDel="00000000" w:rsidP="00000000" w:rsidRDefault="00000000" w:rsidRPr="00000000" w14:paraId="00000293">
      <w:pPr>
        <w:numPr>
          <w:ilvl w:val="2"/>
          <w:numId w:val="19"/>
        </w:numPr>
        <w:ind w:left="2160" w:hanging="360"/>
        <w:rPr>
          <w:i w:val="1"/>
          <w:color w:val="ff0000"/>
        </w:rPr>
      </w:pPr>
      <w:r w:rsidDel="00000000" w:rsidR="00000000" w:rsidRPr="00000000">
        <w:rPr>
          <w:i w:val="1"/>
          <w:color w:val="ff0000"/>
          <w:rtl w:val="0"/>
        </w:rPr>
        <w:t xml:space="preserve">Engage with existing efforts</w:t>
      </w:r>
    </w:p>
    <w:p w:rsidR="00000000" w:rsidDel="00000000" w:rsidP="00000000" w:rsidRDefault="00000000" w:rsidRPr="00000000" w14:paraId="00000294">
      <w:pPr>
        <w:numPr>
          <w:ilvl w:val="2"/>
          <w:numId w:val="19"/>
        </w:numPr>
        <w:ind w:left="2160" w:hanging="360"/>
        <w:rPr>
          <w:i w:val="1"/>
          <w:color w:val="ff0000"/>
        </w:rPr>
      </w:pPr>
      <w:r w:rsidDel="00000000" w:rsidR="00000000" w:rsidRPr="00000000">
        <w:rPr>
          <w:i w:val="1"/>
          <w:color w:val="ff0000"/>
          <w:rtl w:val="0"/>
        </w:rPr>
        <w:t xml:space="preserve">Opportunities for training to expand existing data collection to fill in gaps</w:t>
      </w:r>
    </w:p>
    <w:p w:rsidR="00000000" w:rsidDel="00000000" w:rsidP="00000000" w:rsidRDefault="00000000" w:rsidRPr="00000000" w14:paraId="00000295">
      <w:pPr>
        <w:numPr>
          <w:ilvl w:val="3"/>
          <w:numId w:val="19"/>
        </w:numPr>
        <w:ind w:left="2880" w:hanging="360"/>
        <w:rPr>
          <w:i w:val="1"/>
          <w:color w:val="ff0000"/>
        </w:rPr>
      </w:pPr>
      <w:r w:rsidDel="00000000" w:rsidR="00000000" w:rsidRPr="00000000">
        <w:rPr>
          <w:i w:val="1"/>
          <w:color w:val="ff0000"/>
          <w:rtl w:val="0"/>
        </w:rPr>
        <w:t xml:space="preserve">Drones</w:t>
      </w:r>
    </w:p>
    <w:p w:rsidR="00000000" w:rsidDel="00000000" w:rsidP="00000000" w:rsidRDefault="00000000" w:rsidRPr="00000000" w14:paraId="00000296">
      <w:pPr>
        <w:numPr>
          <w:ilvl w:val="3"/>
          <w:numId w:val="19"/>
        </w:numPr>
        <w:ind w:left="2880" w:hanging="360"/>
        <w:rPr>
          <w:i w:val="1"/>
          <w:color w:val="ff0000"/>
        </w:rPr>
      </w:pPr>
      <w:commentRangeStart w:id="518"/>
      <w:r w:rsidDel="00000000" w:rsidR="00000000" w:rsidRPr="00000000">
        <w:rPr>
          <w:i w:val="1"/>
          <w:color w:val="ff0000"/>
          <w:rtl w:val="0"/>
        </w:rPr>
        <w:t xml:space="preserve">lab facilities</w:t>
      </w:r>
      <w:commentRangeEnd w:id="518"/>
      <w:r w:rsidDel="00000000" w:rsidR="00000000" w:rsidRPr="00000000">
        <w:commentReference w:id="518"/>
      </w:r>
      <w:r w:rsidDel="00000000" w:rsidR="00000000" w:rsidRPr="00000000">
        <w:rPr>
          <w:rtl w:val="0"/>
        </w:rPr>
      </w:r>
    </w:p>
    <w:p w:rsidR="00000000" w:rsidDel="00000000" w:rsidP="00000000" w:rsidRDefault="00000000" w:rsidRPr="00000000" w14:paraId="00000297">
      <w:pPr>
        <w:numPr>
          <w:ilvl w:val="1"/>
          <w:numId w:val="19"/>
        </w:numPr>
        <w:ind w:left="1440" w:hanging="360"/>
        <w:rPr>
          <w:color w:val="ff0000"/>
        </w:rPr>
      </w:pPr>
      <w:r w:rsidDel="00000000" w:rsidR="00000000" w:rsidRPr="00000000">
        <w:rPr>
          <w:color w:val="ff0000"/>
          <w:rtl w:val="0"/>
        </w:rPr>
        <w:t xml:space="preserve">don't worry about instruments detail</w:t>
      </w:r>
    </w:p>
    <w:p w:rsidR="00000000" w:rsidDel="00000000" w:rsidP="00000000" w:rsidRDefault="00000000" w:rsidRPr="00000000" w14:paraId="00000298">
      <w:pPr>
        <w:numPr>
          <w:ilvl w:val="1"/>
          <w:numId w:val="19"/>
        </w:numPr>
        <w:ind w:left="1440" w:hanging="360"/>
      </w:pPr>
      <w:r w:rsidDel="00000000" w:rsidR="00000000" w:rsidRPr="00000000">
        <w:rPr>
          <w:rtl w:val="0"/>
        </w:rPr>
        <w:t xml:space="preserve">Emphasize gradients!</w:t>
      </w:r>
    </w:p>
    <w:p w:rsidR="00000000" w:rsidDel="00000000" w:rsidP="00000000" w:rsidRDefault="00000000" w:rsidRPr="00000000" w14:paraId="00000299">
      <w:pPr>
        <w:numPr>
          <w:ilvl w:val="2"/>
          <w:numId w:val="19"/>
        </w:numPr>
        <w:ind w:left="2160" w:hanging="360"/>
      </w:pPr>
      <w:r w:rsidDel="00000000" w:rsidR="00000000" w:rsidRPr="00000000">
        <w:rPr>
          <w:rtl w:val="0"/>
        </w:rPr>
        <w:t xml:space="preserve">Climatic gradients</w:t>
      </w:r>
    </w:p>
    <w:p w:rsidR="00000000" w:rsidDel="00000000" w:rsidP="00000000" w:rsidRDefault="00000000" w:rsidRPr="00000000" w14:paraId="0000029A">
      <w:pPr>
        <w:numPr>
          <w:ilvl w:val="2"/>
          <w:numId w:val="19"/>
        </w:numPr>
        <w:ind w:left="2160" w:hanging="360"/>
      </w:pPr>
      <w:r w:rsidDel="00000000" w:rsidR="00000000" w:rsidRPr="00000000">
        <w:rPr>
          <w:rtl w:val="0"/>
        </w:rPr>
        <w:t xml:space="preserve">Disturbance gradients </w:t>
      </w:r>
    </w:p>
    <w:p w:rsidR="00000000" w:rsidDel="00000000" w:rsidP="00000000" w:rsidRDefault="00000000" w:rsidRPr="00000000" w14:paraId="0000029B">
      <w:pPr>
        <w:numPr>
          <w:ilvl w:val="2"/>
          <w:numId w:val="19"/>
        </w:numPr>
        <w:ind w:left="2160" w:hanging="360"/>
      </w:pPr>
      <w:r w:rsidDel="00000000" w:rsidR="00000000" w:rsidRPr="00000000">
        <w:rPr>
          <w:rtl w:val="0"/>
        </w:rPr>
        <w:t xml:space="preserve">Elevation gradients: e.g., Peru, Rwanda, </w:t>
      </w: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519"/>
      <w:r w:rsidDel="00000000" w:rsidR="00000000" w:rsidRPr="00000000">
        <w:rPr>
          <w:rtl w:val="0"/>
        </w:rPr>
        <w:t xml:space="preserve">Ordway et al. 2022</w:t>
      </w:r>
      <w:commentRangeEnd w:id="519"/>
      <w:r w:rsidDel="00000000" w:rsidR="00000000" w:rsidRPr="00000000">
        <w:commentReference w:id="519"/>
      </w:r>
      <w:r w:rsidDel="00000000" w:rsidR="00000000" w:rsidRPr="00000000">
        <w:rPr>
          <w:rtl w:val="0"/>
        </w:rPr>
        <w:t xml:space="preserve">). [</w:t>
      </w:r>
      <w:commentRangeStart w:id="520"/>
      <w:r w:rsidDel="00000000" w:rsidR="00000000" w:rsidRPr="00000000">
        <w:rPr>
          <w:color w:val="ff0000"/>
          <w:rtl w:val="0"/>
        </w:rPr>
        <w:t xml:space="preserve">1 sentence from Marc or Naiara on why airborne radar is critical for scaling in tropics</w:t>
      </w:r>
      <w:commentRangeEnd w:id="520"/>
      <w:r w:rsidDel="00000000" w:rsidR="00000000" w:rsidRPr="00000000">
        <w:commentReference w:id="520"/>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521"/>
      <w:r w:rsidDel="00000000" w:rsidR="00000000" w:rsidRPr="00000000">
        <w:rPr>
          <w:rtl w:val="0"/>
        </w:rPr>
        <w:t xml:space="preserve">Dubayah et al. 2020</w:t>
      </w:r>
      <w:commentRangeEnd w:id="521"/>
      <w:r w:rsidDel="00000000" w:rsidR="00000000" w:rsidRPr="00000000">
        <w:commentReference w:id="521"/>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9E">
      <w:pPr>
        <w:rPr>
          <w:i w:val="1"/>
          <w:color w:val="ff0000"/>
        </w:rPr>
      </w:pPr>
      <w:r w:rsidDel="00000000" w:rsidR="00000000" w:rsidRPr="00000000">
        <w:rPr>
          <w:rtl w:val="0"/>
        </w:rPr>
      </w:r>
    </w:p>
    <w:p w:rsidR="00000000" w:rsidDel="00000000" w:rsidP="00000000" w:rsidRDefault="00000000" w:rsidRPr="00000000" w14:paraId="0000029F">
      <w:pPr>
        <w:rPr>
          <w:i w:val="1"/>
          <w:color w:val="ff0000"/>
        </w:rPr>
      </w:pPr>
      <w:r w:rsidDel="00000000" w:rsidR="00000000" w:rsidRPr="00000000">
        <w:rPr>
          <w:i w:val="1"/>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A0">
      <w:pPr>
        <w:spacing w:after="240" w:before="240" w:lineRule="auto"/>
        <w:rPr>
          <w:i w:val="1"/>
        </w:rPr>
      </w:pPr>
      <w:r w:rsidDel="00000000" w:rsidR="00000000" w:rsidRPr="00000000">
        <w:rPr>
          <w:i w:val="1"/>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(see Sections 1.4.1 and 1.4.2).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(see Table 2 and Section 1.4).</w:t>
      </w:r>
      <w:r w:rsidDel="00000000" w:rsidR="00000000" w:rsidRPr="00000000">
        <w:rPr>
          <w:rtl w:val="0"/>
        </w:rPr>
      </w:r>
    </w:p>
    <w:p w:rsidR="00000000" w:rsidDel="00000000" w:rsidP="00000000" w:rsidRDefault="00000000" w:rsidRPr="00000000" w14:paraId="000002A1">
      <w:pPr>
        <w:rPr>
          <w:i w:val="1"/>
        </w:rPr>
      </w:pPr>
      <w:r w:rsidDel="00000000" w:rsidR="00000000" w:rsidRPr="00000000">
        <w:rPr>
          <w:rtl w:val="0"/>
        </w:rPr>
      </w:r>
    </w:p>
    <w:p w:rsidR="00000000" w:rsidDel="00000000" w:rsidP="00000000" w:rsidRDefault="00000000" w:rsidRPr="00000000" w14:paraId="000002A2">
      <w:pPr>
        <w:rPr>
          <w:i w:val="1"/>
          <w:color w:val="ff0000"/>
        </w:rPr>
      </w:pPr>
      <w:r w:rsidDel="00000000" w:rsidR="00000000" w:rsidRPr="00000000">
        <w:rPr>
          <w:i w:val="1"/>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522"/>
      <w:commentRangeStart w:id="523"/>
      <w:r w:rsidDel="00000000" w:rsidR="00000000" w:rsidRPr="00000000">
        <w:rPr>
          <w:i w:val="1"/>
          <w:color w:val="ff0000"/>
          <w:rtl w:val="0"/>
        </w:rPr>
        <w:t xml:space="preserve">other agencies</w:t>
      </w:r>
      <w:commentRangeEnd w:id="522"/>
      <w:r w:rsidDel="00000000" w:rsidR="00000000" w:rsidRPr="00000000">
        <w:commentReference w:id="522"/>
      </w:r>
      <w:commentRangeEnd w:id="523"/>
      <w:r w:rsidDel="00000000" w:rsidR="00000000" w:rsidRPr="00000000">
        <w:commentReference w:id="523"/>
      </w:r>
      <w:r w:rsidDel="00000000" w:rsidR="00000000" w:rsidRPr="00000000">
        <w:rPr>
          <w:i w:val="1"/>
          <w:color w:val="ff0000"/>
          <w:rtl w:val="0"/>
        </w:rPr>
        <w:t xml:space="preserve"> (ESA, USAID, NSF), initiatives (OFV), and donor community.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A6">
      <w:pPr>
        <w:spacing w:after="80" w:before="80" w:line="240" w:lineRule="auto"/>
        <w:rPr>
          <w:color w:val="ff0000"/>
        </w:rPr>
      </w:pPr>
      <w:r w:rsidDel="00000000" w:rsidR="00000000" w:rsidRPr="00000000">
        <w:rPr>
          <w:rtl w:val="0"/>
        </w:rPr>
      </w:r>
    </w:p>
    <w:p w:rsidR="00000000" w:rsidDel="00000000" w:rsidP="00000000" w:rsidRDefault="00000000" w:rsidRPr="00000000" w14:paraId="000002A7">
      <w:pPr>
        <w:spacing w:after="80" w:before="80" w:line="240" w:lineRule="auto"/>
        <w:rPr>
          <w:color w:val="ff0000"/>
        </w:rPr>
        <w:sectPr>
          <w:headerReference r:id="rId235" w:type="default"/>
          <w:footerReference r:id="rId236" w:type="default"/>
          <w:pgSz w:h="15840" w:w="12240" w:orient="portrait"/>
          <w:pgMar w:bottom="1440" w:top="1440" w:left="1530" w:right="1440" w:header="720" w:footer="720"/>
          <w:pgNumType w:start="1"/>
        </w:sectPr>
      </w:pPr>
      <w:r w:rsidDel="00000000" w:rsidR="00000000" w:rsidRPr="00000000">
        <w:rPr>
          <w:rtl w:val="0"/>
        </w:rPr>
      </w:r>
    </w:p>
    <w:p w:rsidR="00000000" w:rsidDel="00000000" w:rsidP="00000000" w:rsidRDefault="00000000" w:rsidRPr="00000000" w14:paraId="000002A8">
      <w:pPr>
        <w:spacing w:after="80" w:before="80" w:line="240" w:lineRule="auto"/>
        <w:rPr>
          <w:color w:val="ff0000"/>
        </w:rPr>
      </w:pPr>
      <w:r w:rsidDel="00000000" w:rsidR="00000000" w:rsidRPr="00000000">
        <w:rPr>
          <w:rtl w:val="0"/>
        </w:rPr>
      </w:r>
    </w:p>
    <w:p w:rsidR="00000000" w:rsidDel="00000000" w:rsidP="00000000" w:rsidRDefault="00000000" w:rsidRPr="00000000" w14:paraId="000002A9">
      <w:pPr>
        <w:numPr>
          <w:ilvl w:val="0"/>
          <w:numId w:val="19"/>
        </w:numPr>
        <w:spacing w:after="0" w:afterAutospacing="0" w:before="80" w:line="240" w:lineRule="auto"/>
        <w:ind w:left="720" w:hanging="360"/>
        <w:rPr>
          <w:color w:val="ff0000"/>
          <w:u w:val="none"/>
        </w:rPr>
      </w:pPr>
      <w:commentRangeStart w:id="524"/>
      <w:commentRangeStart w:id="525"/>
      <w:r w:rsidDel="00000000" w:rsidR="00000000" w:rsidRPr="00000000">
        <w:rPr>
          <w:color w:val="ff0000"/>
          <w:rtl w:val="0"/>
        </w:rPr>
        <w:t xml:space="preserve">overall table</w:t>
      </w:r>
      <w:commentRangeEnd w:id="524"/>
      <w:r w:rsidDel="00000000" w:rsidR="00000000" w:rsidRPr="00000000">
        <w:commentReference w:id="524"/>
      </w:r>
      <w:commentRangeEnd w:id="525"/>
      <w:r w:rsidDel="00000000" w:rsidR="00000000" w:rsidRPr="00000000">
        <w:commentReference w:id="525"/>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AA">
      <w:pPr>
        <w:numPr>
          <w:ilvl w:val="0"/>
          <w:numId w:val="59"/>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AB">
      <w:pPr>
        <w:spacing w:after="80" w:before="80" w:line="240" w:lineRule="auto"/>
        <w:rPr>
          <w:color w:val="ff0000"/>
        </w:rPr>
      </w:pPr>
      <w:r w:rsidDel="00000000" w:rsidR="00000000" w:rsidRPr="00000000">
        <w:rPr>
          <w:rtl w:val="0"/>
        </w:rPr>
      </w:r>
    </w:p>
    <w:p w:rsidR="00000000" w:rsidDel="00000000" w:rsidP="00000000" w:rsidRDefault="00000000" w:rsidRPr="00000000" w14:paraId="000002AC">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2" name="image3.png"/>
            <a:graphic>
              <a:graphicData uri="http://schemas.openxmlformats.org/drawingml/2006/picture">
                <pic:pic>
                  <pic:nvPicPr>
                    <pic:cNvPr id="0" name="image3.png"/>
                    <pic:cNvPicPr preferRelativeResize="0"/>
                  </pic:nvPicPr>
                  <pic:blipFill>
                    <a:blip r:embed="rId237"/>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AE">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B5">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BA">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B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BC">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2BD">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2BE">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2BF">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2C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2C1">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2C2">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2C3">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2C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C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2C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C7">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2C8">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2C9">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2CA">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CB">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CC">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2CD">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2C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2CF">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2D0">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2D1">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D2">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D3">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D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2D5">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2D6">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2D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D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2D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DA">
            <w:pPr>
              <w:numPr>
                <w:ilvl w:val="0"/>
                <w:numId w:val="64"/>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2DB">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2DC">
            <w:pPr>
              <w:numPr>
                <w:ilvl w:val="0"/>
                <w:numId w:val="64"/>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DD">
            <w:pPr>
              <w:numPr>
                <w:ilvl w:val="0"/>
                <w:numId w:val="64"/>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DE">
            <w:pPr>
              <w:numPr>
                <w:ilvl w:val="0"/>
                <w:numId w:val="64"/>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2DF">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2E0">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2E1">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2E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2E3">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E4">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E5">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2E6">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2E7">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2E8">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2E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2EA">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EB">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EC">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2ED">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2EE">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2EF">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2F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2F1">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F2">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F3">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2F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2F5">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2F6">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2F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2F8">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F9">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2FA">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2FB">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2FC">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2FD">
            <w:pPr>
              <w:numPr>
                <w:ilvl w:val="0"/>
                <w:numId w:val="77"/>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2F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2FF">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0">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1">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0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03">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04">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05">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0C">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4"/>
        <w:rPr/>
      </w:pPr>
      <w:bookmarkStart w:colFirst="0" w:colLast="0" w:name="_8hvwu2pr0zwb" w:id="25"/>
      <w:bookmarkEnd w:id="25"/>
      <w:r w:rsidDel="00000000" w:rsidR="00000000" w:rsidRPr="00000000">
        <w:rPr>
          <w:rtl w:val="0"/>
        </w:rPr>
        <w:t xml:space="preserve">6.2.1 </w:t>
      </w:r>
      <w:commentRangeStart w:id="526"/>
      <w:commentRangeStart w:id="527"/>
      <w:r w:rsidDel="00000000" w:rsidR="00000000" w:rsidRPr="00000000">
        <w:rPr>
          <w:rtl w:val="0"/>
        </w:rPr>
        <w:t xml:space="preserve">Satellite Remote Sensing Observations</w:t>
      </w:r>
      <w:commentRangeEnd w:id="526"/>
      <w:r w:rsidDel="00000000" w:rsidR="00000000" w:rsidRPr="00000000">
        <w:commentReference w:id="526"/>
      </w:r>
      <w:commentRangeEnd w:id="527"/>
      <w:r w:rsidDel="00000000" w:rsidR="00000000" w:rsidRPr="00000000">
        <w:commentReference w:id="527"/>
      </w: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numPr>
          <w:ilvl w:val="0"/>
          <w:numId w:val="74"/>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11">
      <w:pPr>
        <w:numPr>
          <w:ilvl w:val="0"/>
          <w:numId w:val="74"/>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12">
      <w:pPr>
        <w:numPr>
          <w:ilvl w:val="1"/>
          <w:numId w:val="74"/>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13">
      <w:pPr>
        <w:numPr>
          <w:ilvl w:val="1"/>
          <w:numId w:val="74"/>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14">
      <w:pPr>
        <w:numPr>
          <w:ilvl w:val="1"/>
          <w:numId w:val="74"/>
        </w:numPr>
        <w:ind w:left="1440" w:hanging="360"/>
        <w:rPr>
          <w:u w:val="none"/>
        </w:rPr>
      </w:pPr>
      <w:commentRangeStart w:id="528"/>
      <w:r w:rsidDel="00000000" w:rsidR="00000000" w:rsidRPr="00000000">
        <w:rPr>
          <w:rtl w:val="0"/>
        </w:rPr>
        <w:t xml:space="preserve">BIOMASS</w:t>
      </w:r>
      <w:commentRangeEnd w:id="528"/>
      <w:r w:rsidDel="00000000" w:rsidR="00000000" w:rsidRPr="00000000">
        <w:commentReference w:id="528"/>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529"/>
            <w:r w:rsidDel="00000000" w:rsidR="00000000" w:rsidRPr="00000000">
              <w:rPr>
                <w:rtl w:val="0"/>
              </w:rPr>
              <w:t xml:space="preserve">SMAP</w:t>
            </w:r>
            <w:commentRangeEnd w:id="529"/>
            <w:r w:rsidDel="00000000" w:rsidR="00000000" w:rsidRPr="00000000">
              <w:commentReference w:id="529"/>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530"/>
            <w:r w:rsidDel="00000000" w:rsidR="00000000" w:rsidRPr="00000000">
              <w:rPr>
                <w:rtl w:val="0"/>
              </w:rPr>
              <w:t xml:space="preserve">Cho et al. 2023</w:t>
            </w:r>
            <w:commentRangeEnd w:id="530"/>
            <w:r w:rsidDel="00000000" w:rsidR="00000000" w:rsidRPr="00000000">
              <w:commentReference w:id="530"/>
            </w:r>
            <w:r w:rsidDel="00000000" w:rsidR="00000000" w:rsidRPr="00000000">
              <w:rPr>
                <w:rtl w:val="0"/>
              </w:rPr>
              <w:t xml:space="preserve">).However, significant advancements have been achieved by employing the Maximum Entropy Algorithm on SMAP (</w:t>
            </w:r>
            <w:commentRangeStart w:id="531"/>
            <w:r w:rsidDel="00000000" w:rsidR="00000000" w:rsidRPr="00000000">
              <w:rPr>
                <w:rtl w:val="0"/>
              </w:rPr>
              <w:t xml:space="preserve">Wang et al. 2023</w:t>
            </w:r>
            <w:commentRangeEnd w:id="531"/>
            <w:r w:rsidDel="00000000" w:rsidR="00000000" w:rsidRPr="00000000">
              <w:commentReference w:id="531"/>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532"/>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532"/>
            <w:r w:rsidDel="00000000" w:rsidR="00000000" w:rsidRPr="00000000">
              <w:commentReference w:id="53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4"/>
        <w:rPr/>
      </w:pPr>
      <w:bookmarkStart w:colFirst="0" w:colLast="0" w:name="_tvm98o3pux72" w:id="26"/>
      <w:bookmarkEnd w:id="26"/>
      <w:commentRangeStart w:id="533"/>
      <w:commentRangeStart w:id="534"/>
      <w:commentRangeStart w:id="535"/>
      <w:r w:rsidDel="00000000" w:rsidR="00000000" w:rsidRPr="00000000">
        <w:rPr>
          <w:rtl w:val="0"/>
        </w:rPr>
        <w:t xml:space="preserve">6</w:t>
      </w:r>
      <w:commentRangeStart w:id="536"/>
      <w:r w:rsidDel="00000000" w:rsidR="00000000" w:rsidRPr="00000000">
        <w:rPr>
          <w:rtl w:val="0"/>
        </w:rPr>
        <w:t xml:space="preserve">.2.2 Airborne Remote Sensing Observations</w:t>
      </w:r>
      <w:commentRangeEnd w:id="533"/>
      <w:r w:rsidDel="00000000" w:rsidR="00000000" w:rsidRPr="00000000">
        <w:commentReference w:id="533"/>
      </w:r>
      <w:commentRangeEnd w:id="534"/>
      <w:r w:rsidDel="00000000" w:rsidR="00000000" w:rsidRPr="00000000">
        <w:commentReference w:id="534"/>
      </w:r>
      <w:commentRangeEnd w:id="535"/>
      <w:r w:rsidDel="00000000" w:rsidR="00000000" w:rsidRPr="00000000">
        <w:commentReference w:id="535"/>
      </w:r>
      <w:commentRangeEnd w:id="536"/>
      <w:r w:rsidDel="00000000" w:rsidR="00000000" w:rsidRPr="00000000">
        <w:commentReference w:id="536"/>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Airborne observations should be contemporaneous with field </w:t>
      </w:r>
      <w:commentRangeStart w:id="537"/>
      <w:commentRangeStart w:id="538"/>
      <w:r w:rsidDel="00000000" w:rsidR="00000000" w:rsidRPr="00000000">
        <w:rPr>
          <w:rtl w:val="0"/>
        </w:rPr>
        <w:t xml:space="preserve">observations</w:t>
      </w:r>
      <w:commentRangeEnd w:id="537"/>
      <w:r w:rsidDel="00000000" w:rsidR="00000000" w:rsidRPr="00000000">
        <w:commentReference w:id="537"/>
      </w:r>
      <w:commentRangeEnd w:id="538"/>
      <w:r w:rsidDel="00000000" w:rsidR="00000000" w:rsidRPr="00000000">
        <w:commentReference w:id="538"/>
      </w:r>
      <w:r w:rsidDel="00000000" w:rsidR="00000000" w:rsidRPr="00000000">
        <w:rPr>
          <w:rtl w:val="0"/>
        </w:rPr>
        <w:t xml:space="preserve"> when measurements require (e.g</w:t>
      </w:r>
      <w:r w:rsidDel="00000000" w:rsidR="00000000" w:rsidRPr="00000000">
        <w:rPr>
          <w:highlight w:val="yellow"/>
          <w:rtl w:val="0"/>
        </w:rPr>
        <w:t xml:space="preserve">., XYZ</w:t>
      </w:r>
      <w:r w:rsidDel="00000000" w:rsidR="00000000" w:rsidRPr="00000000">
        <w:rPr>
          <w:rtl w:val="0"/>
        </w:rPr>
        <w:t xml:space="preserve">). This will require advance planning of field observations and clear, reliable methods of communication between the flight and field teams. </w:t>
      </w:r>
      <w:commentRangeStart w:id="539"/>
      <w:r w:rsidDel="00000000" w:rsidR="00000000" w:rsidRPr="00000000">
        <w:rPr>
          <w:rtl w:val="0"/>
        </w:rPr>
        <w:t xml:space="preserve">Clear lines of communication will be established at the outset between field teams and flight teams. Field teams will be oriented to the flight campaign at the beginning and required to develop a plan that is somewhat flexible in terms of when they collect their field samples (if these have match up requirements).</w:t>
      </w:r>
      <w:commentRangeEnd w:id="539"/>
      <w:r w:rsidDel="00000000" w:rsidR="00000000" w:rsidRPr="00000000">
        <w:commentReference w:id="539"/>
      </w:r>
      <w:r w:rsidDel="00000000" w:rsidR="00000000" w:rsidRPr="00000000">
        <w:rPr>
          <w:rtl w:val="0"/>
        </w:rPr>
        <w:t xml:space="preserve">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Since the timing of flights will largely be dependent on the weather, an expert weather forecaster (with extensive local knowledge) is recommended. Instruments with different weather requirements (e.g. cloud tolerance) should ideally not be integrated onto the same aircraft. </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t xml:space="preserve">If multiple aircraft will be flown, instruments that are the highest priority for coincident measurements should be integrated onto the same aircraft. Instruments on the same aircraft should have a similar swath width where possible, unless continuous coverage of both instruments is not required. Flights should be planned to avoid flying the same area multiple times at different altitudes to achieve continuous coverage.     </w:t>
      </w:r>
      <w:r w:rsidDel="00000000" w:rsidR="00000000" w:rsidRPr="00000000">
        <w:rPr>
          <w:rtl w:val="0"/>
        </w:rPr>
      </w:r>
    </w:p>
    <w:p w:rsidR="00000000" w:rsidDel="00000000" w:rsidP="00000000" w:rsidRDefault="00000000" w:rsidRPr="00000000" w14:paraId="00000345">
      <w:pPr>
        <w:rPr>
          <w:b w:val="1"/>
        </w:rPr>
      </w:pPr>
      <w:r w:rsidDel="00000000" w:rsidR="00000000" w:rsidRPr="00000000">
        <w:rPr>
          <w:rtl w:val="0"/>
        </w:rPr>
      </w:r>
    </w:p>
    <w:p w:rsidR="00000000" w:rsidDel="00000000" w:rsidP="00000000" w:rsidRDefault="00000000" w:rsidRPr="00000000" w14:paraId="00000346">
      <w:pPr>
        <w:rPr>
          <w:b w:val="1"/>
        </w:rPr>
      </w:pPr>
      <w:r w:rsidDel="00000000" w:rsidR="00000000" w:rsidRPr="00000000">
        <w:rPr>
          <w:b w:val="1"/>
          <w:rtl w:val="0"/>
        </w:rPr>
        <w:t xml:space="preserve">Flight planning to support inclusive international collaboration</w:t>
      </w:r>
    </w:p>
    <w:p w:rsidR="00000000" w:rsidDel="00000000" w:rsidP="00000000" w:rsidRDefault="00000000" w:rsidRPr="00000000" w14:paraId="00000347">
      <w:pPr>
        <w:rPr/>
      </w:pPr>
      <w:r w:rsidDel="00000000" w:rsidR="00000000" w:rsidRPr="00000000">
        <w:rPr>
          <w:rtl w:val="0"/>
        </w:rPr>
        <w:t xml:space="preserve">For those unfamiliar with airborne campaigns, flight planning has the opportunity to create unrealisitc expectations and breed distrust and anomosity among the science team and with local partners. </w:t>
      </w:r>
      <w:r w:rsidDel="00000000" w:rsidR="00000000" w:rsidRPr="00000000">
        <w:rPr>
          <w:rtl w:val="0"/>
        </w:rPr>
        <w:t xml:space="preserve">When planning flights, it is essential to frequently remind the science team and local partners that no airborne data is guaranteed, and that all proposed acquisitions are nominal until successfully executed. Transparent flight planning and decision making processes will help build trust across the science team and avoid a breakdown in relationships with local partners. Borrowing from BioSCape’s success in this regard, PANGEA hopes to implement a transparent prioritisation scheme for science team regions of interest, with this prioritisation scheme being open to feedback in advance of the airbore campaign. PANGEA will also share preliminary flight plans well in advance, and run an iterative feedback process on these, so that the science team feels that their interests are being accounted for fairly. While all final flight decisions will ultimately be made by the PANGEA leadership, aircraft, and instrument teams, the lead up to these decisions will be participatory and open.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numPr>
          <w:ilvl w:val="0"/>
          <w:numId w:val="46"/>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4A">
      <w:pPr>
        <w:numPr>
          <w:ilvl w:val="1"/>
          <w:numId w:val="46"/>
        </w:numPr>
        <w:ind w:left="1440" w:hanging="360"/>
        <w:rPr>
          <w:color w:val="ff0000"/>
        </w:rPr>
      </w:pPr>
      <w:r w:rsidDel="00000000" w:rsidR="00000000" w:rsidRPr="00000000">
        <w:rPr>
          <w:color w:val="ff0000"/>
          <w:rtl w:val="0"/>
        </w:rPr>
        <w:t xml:space="preserve">Africa: repeat AfriSAR with other sensors</w:t>
      </w:r>
    </w:p>
    <w:p w:rsidR="00000000" w:rsidDel="00000000" w:rsidP="00000000" w:rsidRDefault="00000000" w:rsidRPr="00000000" w14:paraId="0000034B">
      <w:pPr>
        <w:numPr>
          <w:ilvl w:val="1"/>
          <w:numId w:val="46"/>
        </w:numPr>
        <w:ind w:left="1440" w:hanging="360"/>
        <w:rPr>
          <w:color w:val="ff0000"/>
        </w:rPr>
      </w:pPr>
      <w:r w:rsidDel="00000000" w:rsidR="00000000" w:rsidRPr="00000000">
        <w:rPr>
          <w:color w:val="ff0000"/>
          <w:rtl w:val="0"/>
        </w:rPr>
        <w:t xml:space="preserve">Brazil (and DRC / other risky countries)</w:t>
      </w:r>
    </w:p>
    <w:p w:rsidR="00000000" w:rsidDel="00000000" w:rsidP="00000000" w:rsidRDefault="00000000" w:rsidRPr="00000000" w14:paraId="0000034C">
      <w:pPr>
        <w:numPr>
          <w:ilvl w:val="2"/>
          <w:numId w:val="46"/>
        </w:numPr>
        <w:ind w:left="2160" w:hanging="360"/>
        <w:rPr>
          <w:color w:val="ff0000"/>
        </w:rPr>
      </w:pPr>
      <w:r w:rsidDel="00000000" w:rsidR="00000000" w:rsidRPr="00000000">
        <w:rPr>
          <w:color w:val="ff0000"/>
          <w:rtl w:val="0"/>
        </w:rPr>
        <w:t xml:space="preserve">Plan A - ARES first</w:t>
      </w:r>
    </w:p>
    <w:p w:rsidR="00000000" w:rsidDel="00000000" w:rsidP="00000000" w:rsidRDefault="00000000" w:rsidRPr="00000000" w14:paraId="0000034D">
      <w:pPr>
        <w:numPr>
          <w:ilvl w:val="2"/>
          <w:numId w:val="46"/>
        </w:numPr>
        <w:ind w:left="2160" w:hanging="360"/>
        <w:rPr>
          <w:color w:val="ff0000"/>
        </w:rPr>
      </w:pPr>
      <w:r w:rsidDel="00000000" w:rsidR="00000000" w:rsidRPr="00000000">
        <w:rPr>
          <w:color w:val="ff0000"/>
          <w:rtl w:val="0"/>
        </w:rPr>
        <w:t xml:space="preserve">Plan B - commercial aircraft and commercial sensor</w:t>
      </w:r>
    </w:p>
    <w:p w:rsidR="00000000" w:rsidDel="00000000" w:rsidP="00000000" w:rsidRDefault="00000000" w:rsidRPr="00000000" w14:paraId="0000034E">
      <w:pPr>
        <w:numPr>
          <w:ilvl w:val="1"/>
          <w:numId w:val="46"/>
        </w:numPr>
        <w:ind w:left="1440" w:hanging="360"/>
        <w:rPr>
          <w:color w:val="ff0000"/>
        </w:rPr>
      </w:pPr>
      <w:commentRangeStart w:id="540"/>
      <w:r w:rsidDel="00000000" w:rsidR="00000000" w:rsidRPr="00000000">
        <w:rPr>
          <w:color w:val="ff0000"/>
          <w:rtl w:val="0"/>
        </w:rPr>
        <w:t xml:space="preserve">Marc, how was this done for Delta-X?</w:t>
      </w:r>
      <w:commentRangeEnd w:id="540"/>
      <w:r w:rsidDel="00000000" w:rsidR="00000000" w:rsidRPr="00000000">
        <w:commentReference w:id="540"/>
      </w:r>
      <w:r w:rsidDel="00000000" w:rsidR="00000000" w:rsidRPr="00000000">
        <w:rPr>
          <w:rtl w:val="0"/>
        </w:rPr>
      </w:r>
    </w:p>
    <w:p w:rsidR="00000000" w:rsidDel="00000000" w:rsidP="00000000" w:rsidRDefault="00000000" w:rsidRPr="00000000" w14:paraId="0000034F">
      <w:pPr>
        <w:numPr>
          <w:ilvl w:val="1"/>
          <w:numId w:val="46"/>
        </w:numPr>
        <w:ind w:left="1440" w:hanging="360"/>
        <w:rPr>
          <w:color w:val="ff0000"/>
        </w:rPr>
      </w:pPr>
      <w:r w:rsidDel="00000000" w:rsidR="00000000" w:rsidRPr="00000000">
        <w:rPr>
          <w:color w:val="ff0000"/>
          <w:rtl w:val="0"/>
        </w:rPr>
        <w:t xml:space="preserve">commercial aircraft - hire companies to collect data </w:t>
      </w:r>
    </w:p>
    <w:p w:rsidR="00000000" w:rsidDel="00000000" w:rsidP="00000000" w:rsidRDefault="00000000" w:rsidRPr="00000000" w14:paraId="00000350">
      <w:pPr>
        <w:numPr>
          <w:ilvl w:val="2"/>
          <w:numId w:val="46"/>
        </w:numPr>
        <w:ind w:left="2160" w:hanging="360"/>
        <w:rPr>
          <w:color w:val="ff0000"/>
        </w:rPr>
      </w:pPr>
      <w:r w:rsidDel="00000000" w:rsidR="00000000" w:rsidRPr="00000000">
        <w:rPr>
          <w:color w:val="ff0000"/>
          <w:rtl w:val="0"/>
        </w:rPr>
        <w:t xml:space="preserve">don't have to worry about flight permissions for NASA aircraft</w:t>
      </w:r>
    </w:p>
    <w:p w:rsidR="00000000" w:rsidDel="00000000" w:rsidP="00000000" w:rsidRDefault="00000000" w:rsidRPr="00000000" w14:paraId="00000351">
      <w:pPr>
        <w:numPr>
          <w:ilvl w:val="2"/>
          <w:numId w:val="46"/>
        </w:numPr>
        <w:ind w:left="216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52">
      <w:pPr>
        <w:numPr>
          <w:ilvl w:val="1"/>
          <w:numId w:val="46"/>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53">
      <w:pPr>
        <w:numPr>
          <w:ilvl w:val="1"/>
          <w:numId w:val="46"/>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54">
      <w:pPr>
        <w:numPr>
          <w:ilvl w:val="0"/>
          <w:numId w:val="41"/>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55">
      <w:pPr>
        <w:numPr>
          <w:ilvl w:val="1"/>
          <w:numId w:val="41"/>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56">
      <w:pPr>
        <w:ind w:left="0" w:firstLine="0"/>
        <w:rPr>
          <w:b w:val="1"/>
          <w:color w:val="ff0000"/>
        </w:rPr>
      </w:pPr>
      <w:r w:rsidDel="00000000" w:rsidR="00000000" w:rsidRPr="00000000">
        <w:rPr>
          <w:rtl w:val="0"/>
        </w:rPr>
      </w:r>
    </w:p>
    <w:p w:rsidR="00000000" w:rsidDel="00000000" w:rsidP="00000000" w:rsidRDefault="00000000" w:rsidRPr="00000000" w14:paraId="00000357">
      <w:pPr>
        <w:rPr>
          <w:b w:val="1"/>
          <w:color w:val="ff0000"/>
        </w:rPr>
      </w:pPr>
      <w:r w:rsidDel="00000000" w:rsidR="00000000" w:rsidRPr="00000000">
        <w:rPr>
          <w:rtl w:val="0"/>
        </w:rPr>
      </w:r>
    </w:p>
    <w:p w:rsidR="00000000" w:rsidDel="00000000" w:rsidP="00000000" w:rsidRDefault="00000000" w:rsidRPr="00000000" w14:paraId="00000358">
      <w:pPr>
        <w:rPr>
          <w:b w:val="1"/>
          <w:color w:val="ff0000"/>
        </w:rPr>
      </w:pPr>
      <w:r w:rsidDel="00000000" w:rsidR="00000000" w:rsidRPr="00000000">
        <w:rPr>
          <w:b w:val="1"/>
          <w:color w:val="ff0000"/>
          <w:rtl w:val="0"/>
        </w:rPr>
        <w:t xml:space="preserve">[</w:t>
      </w:r>
      <w:r w:rsidDel="00000000" w:rsidR="00000000" w:rsidRPr="00000000">
        <w:rPr>
          <w:b w:val="1"/>
          <w:color w:val="ff0000"/>
          <w:highlight w:val="yellow"/>
          <w:rtl w:val="0"/>
        </w:rPr>
        <w:t xml:space="preserve">1 </w:t>
      </w:r>
      <w:commentRangeStart w:id="541"/>
      <w:r w:rsidDel="00000000" w:rsidR="00000000" w:rsidRPr="00000000">
        <w:rPr>
          <w:b w:val="1"/>
          <w:color w:val="ff0000"/>
          <w:highlight w:val="yellow"/>
          <w:rtl w:val="0"/>
        </w:rPr>
        <w:t xml:space="preserve">paragraph</w:t>
      </w:r>
      <w:commentRangeEnd w:id="541"/>
      <w:r w:rsidDel="00000000" w:rsidR="00000000" w:rsidRPr="00000000">
        <w:commentReference w:id="541"/>
      </w:r>
      <w:r w:rsidDel="00000000" w:rsidR="00000000" w:rsidRPr="00000000">
        <w:rPr>
          <w:b w:val="1"/>
          <w:color w:val="ff0000"/>
          <w:highlight w:val="yellow"/>
          <w:rtl w:val="0"/>
        </w:rPr>
        <w:t xml:space="preserve"> on track record of JPL-Goddard successful flights in Africa and Central/South America</w:t>
      </w:r>
      <w:r w:rsidDel="00000000" w:rsidR="00000000" w:rsidRPr="00000000">
        <w:rPr>
          <w:b w:val="1"/>
          <w:color w:val="ff0000"/>
          <w:rtl w:val="0"/>
        </w:rPr>
        <w:t xml:space="preserve">]</w:t>
      </w:r>
    </w:p>
    <w:p w:rsidR="00000000" w:rsidDel="00000000" w:rsidP="00000000" w:rsidRDefault="00000000" w:rsidRPr="00000000" w14:paraId="00000359">
      <w:pPr>
        <w:numPr>
          <w:ilvl w:val="0"/>
          <w:numId w:val="85"/>
        </w:numPr>
        <w:ind w:left="720" w:hanging="360"/>
        <w:rPr>
          <w:color w:val="ff0000"/>
          <w:u w:val="none"/>
        </w:rPr>
      </w:pPr>
      <w:r w:rsidDel="00000000" w:rsidR="00000000" w:rsidRPr="00000000">
        <w:rPr>
          <w:color w:val="ff0000"/>
          <w:rtl w:val="0"/>
        </w:rPr>
        <w:t xml:space="preserve">NASA has successful executed AfriSAR and AfriSAR-2 where 2 expanded on the inital scope and successes of AfriSAR. In near future, NASA will be participating with ESA in Amazon 2025/26 and that will further validate operational capability and costing. </w:t>
      </w:r>
    </w:p>
    <w:p w:rsidR="00000000" w:rsidDel="00000000" w:rsidP="00000000" w:rsidRDefault="00000000" w:rsidRPr="00000000" w14:paraId="0000035A">
      <w:pPr>
        <w:numPr>
          <w:ilvl w:val="0"/>
          <w:numId w:val="85"/>
        </w:numPr>
        <w:ind w:left="720" w:hanging="360"/>
        <w:rPr>
          <w:color w:val="ff0000"/>
          <w:u w:val="none"/>
        </w:rPr>
      </w:pPr>
      <w:r w:rsidDel="00000000" w:rsidR="00000000" w:rsidRPr="00000000">
        <w:rPr>
          <w:color w:val="ff0000"/>
          <w:rtl w:val="0"/>
        </w:rPr>
        <w:t xml:space="preserve">Planned AVIRIS flights in Panama and Inida. </w:t>
      </w:r>
    </w:p>
    <w:p w:rsidR="00000000" w:rsidDel="00000000" w:rsidP="00000000" w:rsidRDefault="00000000" w:rsidRPr="00000000" w14:paraId="0000035B">
      <w:pPr>
        <w:numPr>
          <w:ilvl w:val="0"/>
          <w:numId w:val="85"/>
        </w:numPr>
        <w:ind w:left="720" w:hanging="360"/>
        <w:rPr>
          <w:color w:val="ff0000"/>
          <w:u w:val="none"/>
        </w:rPr>
      </w:pPr>
      <w:r w:rsidDel="00000000" w:rsidR="00000000" w:rsidRPr="00000000">
        <w:rPr>
          <w:color w:val="ff0000"/>
          <w:rtl w:val="0"/>
        </w:rPr>
        <w:t xml:space="preserve">AVIRIS flying over south america for Methane over past couple of years</w:t>
      </w:r>
    </w:p>
    <w:p w:rsidR="00000000" w:rsidDel="00000000" w:rsidP="00000000" w:rsidRDefault="00000000" w:rsidRPr="00000000" w14:paraId="0000035C">
      <w:pPr>
        <w:numPr>
          <w:ilvl w:val="0"/>
          <w:numId w:val="85"/>
        </w:numPr>
        <w:ind w:left="720" w:hanging="360"/>
        <w:rPr>
          <w:color w:val="ff0000"/>
          <w:u w:val="none"/>
        </w:rPr>
      </w:pPr>
      <w:r w:rsidDel="00000000" w:rsidR="00000000" w:rsidRPr="00000000">
        <w:rPr>
          <w:color w:val="ff0000"/>
          <w:rtl w:val="0"/>
        </w:rPr>
        <w:t xml:space="preserve">BioSCape successes </w:t>
      </w:r>
    </w:p>
    <w:p w:rsidR="00000000" w:rsidDel="00000000" w:rsidP="00000000" w:rsidRDefault="00000000" w:rsidRPr="00000000" w14:paraId="0000035D">
      <w:pPr>
        <w:numPr>
          <w:ilvl w:val="0"/>
          <w:numId w:val="85"/>
        </w:numPr>
        <w:ind w:left="720" w:hanging="360"/>
        <w:rPr>
          <w:color w:val="ff0000"/>
          <w:u w:val="none"/>
        </w:rPr>
      </w:pPr>
      <w:r w:rsidDel="00000000" w:rsidR="00000000" w:rsidRPr="00000000">
        <w:rPr>
          <w:color w:val="ff0000"/>
          <w:rtl w:val="0"/>
        </w:rPr>
        <w:t xml:space="preserve">A number of EVS’s have also demonstrated feasibility in Costa Rica, Panama, …across </w:t>
      </w:r>
    </w:p>
    <w:p w:rsidR="00000000" w:rsidDel="00000000" w:rsidP="00000000" w:rsidRDefault="00000000" w:rsidRPr="00000000" w14:paraId="0000035E">
      <w:pPr>
        <w:rPr>
          <w:color w:val="ff0000"/>
        </w:rPr>
      </w:pPr>
      <w:r w:rsidDel="00000000" w:rsidR="00000000" w:rsidRPr="00000000">
        <w:rPr>
          <w:rtl w:val="0"/>
        </w:rPr>
      </w:r>
    </w:p>
    <w:p w:rsidR="00000000" w:rsidDel="00000000" w:rsidP="00000000" w:rsidRDefault="00000000" w:rsidRPr="00000000" w14:paraId="0000035F">
      <w:pPr>
        <w:rPr>
          <w:color w:val="ff0000"/>
        </w:rPr>
      </w:pPr>
      <w:r w:rsidDel="00000000" w:rsidR="00000000" w:rsidRPr="00000000">
        <w:rPr>
          <w:color w:val="ff0000"/>
          <w:rtl w:val="0"/>
        </w:rPr>
        <w:t xml:space="preserve">[</w:t>
      </w:r>
      <w:commentRangeStart w:id="542"/>
      <w:r w:rsidDel="00000000" w:rsidR="00000000" w:rsidRPr="00000000">
        <w:rPr>
          <w:color w:val="ff0000"/>
          <w:rtl w:val="0"/>
        </w:rPr>
        <w:t xml:space="preserve">emphasize opportunity for commercial data collection - commercial transects collected over entire country of Brazil and DRC</w:t>
      </w:r>
      <w:commentRangeEnd w:id="542"/>
      <w:r w:rsidDel="00000000" w:rsidR="00000000" w:rsidRPr="00000000">
        <w:commentReference w:id="542"/>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360">
      <w:pPr>
        <w:rPr>
          <w:color w:val="ff0000"/>
        </w:rPr>
      </w:pPr>
      <w:r w:rsidDel="00000000" w:rsidR="00000000" w:rsidRPr="00000000">
        <w:rPr>
          <w:rtl w:val="0"/>
        </w:rPr>
      </w:r>
    </w:p>
    <w:p w:rsidR="00000000" w:rsidDel="00000000" w:rsidP="00000000" w:rsidRDefault="00000000" w:rsidRPr="00000000" w14:paraId="00000361">
      <w:pPr>
        <w:rPr>
          <w:color w:val="ff0000"/>
          <w:highlight w:val="yellow"/>
        </w:rPr>
      </w:pPr>
      <w:r w:rsidDel="00000000" w:rsidR="00000000" w:rsidRPr="00000000">
        <w:rPr>
          <w:color w:val="ff0000"/>
          <w:highlight w:val="yellow"/>
          <w:rtl w:val="0"/>
        </w:rPr>
        <w:t xml:space="preserve">Elsa - Mention IIP proposal with David Thompson - this could be available for PANGEA and would significantly enhance our capabilities </w:t>
      </w:r>
    </w:p>
    <w:p w:rsidR="00000000" w:rsidDel="00000000" w:rsidP="00000000" w:rsidRDefault="00000000" w:rsidRPr="00000000" w14:paraId="00000362">
      <w:pPr>
        <w:rPr>
          <w:b w:val="1"/>
          <w:color w:val="ff0000"/>
        </w:rPr>
      </w:pPr>
      <w:r w:rsidDel="00000000" w:rsidR="00000000" w:rsidRPr="00000000">
        <w:rPr>
          <w:rtl w:val="0"/>
        </w:rPr>
      </w:r>
    </w:p>
    <w:p w:rsidR="00000000" w:rsidDel="00000000" w:rsidP="00000000" w:rsidRDefault="00000000" w:rsidRPr="00000000" w14:paraId="00000363">
      <w:pPr>
        <w:numPr>
          <w:ilvl w:val="0"/>
          <w:numId w:val="7"/>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64">
      <w:pPr>
        <w:numPr>
          <w:ilvl w:val="0"/>
          <w:numId w:val="7"/>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65">
      <w:pPr>
        <w:numPr>
          <w:ilvl w:val="0"/>
          <w:numId w:val="41"/>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66">
      <w:pPr>
        <w:numPr>
          <w:ilvl w:val="0"/>
          <w:numId w:val="41"/>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67">
      <w:pPr>
        <w:numPr>
          <w:ilvl w:val="0"/>
          <w:numId w:val="41"/>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68">
      <w:pPr>
        <w:numPr>
          <w:ilvl w:val="0"/>
          <w:numId w:val="41"/>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69">
      <w:pPr>
        <w:numPr>
          <w:ilvl w:val="0"/>
          <w:numId w:val="41"/>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6A">
      <w:pPr>
        <w:numPr>
          <w:ilvl w:val="0"/>
          <w:numId w:val="29"/>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6B">
      <w:pPr>
        <w:numPr>
          <w:ilvl w:val="1"/>
          <w:numId w:val="29"/>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6C">
      <w:pPr>
        <w:numPr>
          <w:ilvl w:val="1"/>
          <w:numId w:val="29"/>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6D">
      <w:pPr>
        <w:numPr>
          <w:ilvl w:val="1"/>
          <w:numId w:val="29"/>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commentRangeStart w:id="543"/>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543"/>
      <w:r w:rsidDel="00000000" w:rsidR="00000000" w:rsidRPr="00000000">
        <w:commentReference w:id="543"/>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AfriSAR-2 was recently executed on cost and on schedule. </w:t>
      </w:r>
    </w:p>
    <w:p w:rsidR="00000000" w:rsidDel="00000000" w:rsidP="00000000" w:rsidRDefault="00000000" w:rsidRPr="00000000" w14:paraId="00000371">
      <w:pPr>
        <w:pStyle w:val="Heading4"/>
        <w:rPr/>
      </w:pPr>
      <w:bookmarkStart w:colFirst="0" w:colLast="0" w:name="_7locis78pd28" w:id="27"/>
      <w:bookmarkEnd w:id="27"/>
      <w:commentRangeStart w:id="544"/>
      <w:r w:rsidDel="00000000" w:rsidR="00000000" w:rsidRPr="00000000">
        <w:rPr>
          <w:rtl w:val="0"/>
        </w:rPr>
        <w:t xml:space="preserve">6.2.3 Field Observations, Studies, Experiments</w:t>
      </w:r>
      <w:commentRangeEnd w:id="544"/>
      <w:r w:rsidDel="00000000" w:rsidR="00000000" w:rsidRPr="00000000">
        <w:commentReference w:id="544"/>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Ground-based measurements are necessary for 1) validation of spaceborne measurements of </w:t>
      </w:r>
      <w:r w:rsidDel="00000000" w:rsidR="00000000" w:rsidRPr="00000000">
        <w:rPr>
          <w:color w:val="ff0000"/>
          <w:rtl w:val="0"/>
        </w:rPr>
        <w:t xml:space="preserve">ecological traits, processes, and fluxes</w:t>
      </w:r>
      <w:r w:rsidDel="00000000" w:rsidR="00000000" w:rsidRPr="00000000">
        <w:rPr>
          <w:rtl w:val="0"/>
        </w:rPr>
        <w:t xml:space="preserve">;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This underscores the importance of PANGEA field-based studies. Field observations broadly include the following: </w:t>
      </w:r>
    </w:p>
    <w:p w:rsidR="00000000" w:rsidDel="00000000" w:rsidP="00000000" w:rsidRDefault="00000000" w:rsidRPr="00000000" w14:paraId="00000373">
      <w:pPr>
        <w:numPr>
          <w:ilvl w:val="0"/>
          <w:numId w:val="82"/>
        </w:numPr>
        <w:spacing w:after="120" w:before="120" w:lineRule="auto"/>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boots-on-the-ground at sites and cannot be easily automated. Some examples of this data includ</w:t>
      </w:r>
      <w:r w:rsidDel="00000000" w:rsidR="00000000" w:rsidRPr="00000000">
        <w:rPr>
          <w:rtl w:val="0"/>
        </w:rPr>
        <w:t xml:space="preserve">e </w:t>
      </w:r>
      <w:r w:rsidDel="00000000" w:rsidR="00000000" w:rsidRPr="00000000">
        <w:rPr>
          <w:color w:val="ff0000"/>
          <w:rtl w:val="0"/>
        </w:rPr>
        <w:t xml:space="preserve">leaf traits, </w:t>
      </w:r>
      <w:del w:author="Zoe Pierrat" w:id="21" w:date="2024-09-13T16:00:07Z">
        <w:r w:rsidDel="00000000" w:rsidR="00000000" w:rsidRPr="00000000">
          <w:rPr>
            <w:color w:val="ff0000"/>
            <w:rtl w:val="0"/>
          </w:rPr>
          <w:delText xml:space="preserve">terrestrial laser scanning, </w:delText>
        </w:r>
      </w:del>
      <w:r w:rsidDel="00000000" w:rsidR="00000000" w:rsidRPr="00000000">
        <w:rPr>
          <w:color w:val="ff0000"/>
          <w:rtl w:val="0"/>
        </w:rPr>
        <w:t xml:space="preserve">species identification, eDNA, animal movement data. </w:t>
      </w:r>
      <w:r w:rsidDel="00000000" w:rsidR="00000000" w:rsidRPr="00000000">
        <w:rPr>
          <w:rtl w:val="0"/>
        </w:rPr>
        <w:t xml:space="preserve">These data are important for understanding the mechanistic relationships between ecosystem traits and function and are often the only viable means of acquiring the ground-truthing data needed to build out appropriate modeling frameworks. </w:t>
      </w:r>
    </w:p>
    <w:p w:rsidR="00000000" w:rsidDel="00000000" w:rsidP="00000000" w:rsidRDefault="00000000" w:rsidRPr="00000000" w14:paraId="00000374">
      <w:pPr>
        <w:numPr>
          <w:ilvl w:val="0"/>
          <w:numId w:val="82"/>
        </w:numPr>
        <w:spacing w:after="120" w:before="120" w:lineRule="auto"/>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w:t>
      </w:r>
      <w:r w:rsidDel="00000000" w:rsidR="00000000" w:rsidRPr="00000000">
        <w:rPr>
          <w:color w:val="ff0000"/>
          <w:rtl w:val="0"/>
        </w:rPr>
        <w:t xml:space="preserve">dendrometer measurements, sap flux measurements, camera trap, bioacoustics,</w:t>
      </w:r>
      <w:r w:rsidDel="00000000" w:rsidR="00000000" w:rsidRPr="00000000">
        <w:rPr>
          <w:rtl w:val="0"/>
        </w:rPr>
        <w:t xml:space="preserve"> …. Similar to biological sampling, these observations are important for developing and understanding mechanistic relationships between ecosystem traits and function.  </w:t>
      </w:r>
    </w:p>
    <w:p w:rsidR="00000000" w:rsidDel="00000000" w:rsidP="00000000" w:rsidRDefault="00000000" w:rsidRPr="00000000" w14:paraId="00000375">
      <w:pPr>
        <w:numPr>
          <w:ilvl w:val="0"/>
          <w:numId w:val="82"/>
        </w:numPr>
        <w:spacing w:after="120" w:before="120" w:lineRule="auto"/>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w:t>
      </w:r>
      <w:r w:rsidDel="00000000" w:rsidR="00000000" w:rsidRPr="00000000">
        <w:rPr>
          <w:rtl w:val="0"/>
        </w:rPr>
        <w:t xml:space="preserve"> flux-tower site, including carbon, water, and energy fluxes, air temperature, soil temperature, soil volumetric water content, relative humidity, and precipitation. T</w:t>
      </w:r>
      <w:r w:rsidDel="00000000" w:rsidR="00000000" w:rsidRPr="00000000">
        <w:rPr>
          <w:rtl w:val="0"/>
        </w:rPr>
        <w:t xml:space="preserve">he eddy-covariance technique uses primarily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ecosystem productivity. Beyond that, eddy-covariance data has dramatically improved our understanding of drivers of carbon and water fluxes and the infrastructure around flux towers will be highly beneficial for the installation of additional support data.  </w:t>
      </w:r>
      <w:r w:rsidDel="00000000" w:rsidR="00000000" w:rsidRPr="00000000">
        <w:rPr>
          <w:rtl w:val="0"/>
        </w:rPr>
      </w:r>
    </w:p>
    <w:p w:rsidR="00000000" w:rsidDel="00000000" w:rsidP="00000000" w:rsidRDefault="00000000" w:rsidRPr="00000000" w14:paraId="00000376">
      <w:pPr>
        <w:numPr>
          <w:ilvl w:val="0"/>
          <w:numId w:val="82"/>
        </w:numPr>
        <w:spacing w:after="120" w:before="120" w:lineRule="auto"/>
        <w:ind w:left="720" w:hanging="360"/>
        <w:rPr>
          <w:b w:val="1"/>
          <w:u w:val="none"/>
        </w:rPr>
      </w:pPr>
      <w:r w:rsidDel="00000000" w:rsidR="00000000" w:rsidRPr="00000000">
        <w:rPr>
          <w:b w:val="1"/>
          <w:rtl w:val="0"/>
        </w:rPr>
        <w:t xml:space="preserve">Tower-based </w:t>
      </w:r>
      <w:r w:rsidDel="00000000" w:rsidR="00000000" w:rsidRPr="00000000">
        <w:rPr>
          <w:b w:val="1"/>
          <w:rtl w:val="0"/>
        </w:rPr>
        <w:t xml:space="preserve">Proximal Remote Sensing: </w:t>
      </w:r>
      <w:r w:rsidDel="00000000" w:rsidR="00000000" w:rsidRPr="00000000">
        <w:rPr>
          <w:rtl w:val="0"/>
        </w:rPr>
        <w:t xml:space="preserve">This includes all data collected at the site/stand level that can be observed optically from air or spaceborne platforms. Spaceborne remote sensing observations are typically not captured at a spatial and temporal resolution sufficient to directly tie ecosystem traits and fluxes with the optical observations we can make from space. Tower-based proximal remote sensing plays a critical role in closing that gap, uncovering new mechanistic relationships in ecosystem structure and function, and can serve as a proxy for other biologic traits (e.g., leaf traits) that require more intensive field campaigns. Specifically visible-to-shortwave infrared hyperspectral reflectance, solar-induced fluorescence, thermal infrared radiation, microwave backscatter, and </w:t>
      </w:r>
      <w:ins w:author="Zoe Pierrat" w:id="22" w:date="2024-09-13T16:00:14Z">
        <w:r w:rsidDel="00000000" w:rsidR="00000000" w:rsidRPr="00000000">
          <w:rPr>
            <w:rtl w:val="0"/>
          </w:rPr>
          <w:t xml:space="preserve">terrestrial laser scanning</w:t>
        </w:r>
      </w:ins>
      <w:del w:author="Zoe Pierrat" w:id="22" w:date="2024-09-13T16:00:14Z">
        <w:r w:rsidDel="00000000" w:rsidR="00000000" w:rsidRPr="00000000">
          <w:rPr>
            <w:rtl w:val="0"/>
          </w:rPr>
          <w:delText xml:space="preserve">LiDAR</w:delText>
        </w:r>
      </w:del>
      <w:ins w:author="Zoe Pierrat" w:id="22" w:date="2024-09-13T16:00:14Z">
        <w:r w:rsidDel="00000000" w:rsidR="00000000" w:rsidRPr="00000000">
          <w:rPr>
            <w:rtl w:val="0"/>
          </w:rPr>
          <w:t xml:space="preserve"> are particularly useful at a site level</w:t>
        </w:r>
      </w:ins>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77">
      <w:pPr>
        <w:numPr>
          <w:ilvl w:val="0"/>
          <w:numId w:val="82"/>
        </w:numPr>
        <w:spacing w:after="120" w:before="120" w:lineRule="auto"/>
        <w:ind w:left="720" w:hanging="360"/>
        <w:rPr>
          <w:b w:val="1"/>
        </w:rPr>
      </w:pPr>
      <w:r w:rsidDel="00000000" w:rsidR="00000000" w:rsidRPr="00000000">
        <w:rPr>
          <w:b w:val="1"/>
          <w:rtl w:val="0"/>
        </w:rPr>
        <w:t xml:space="preserve">Drone-based Proximal Remote Sensing: </w:t>
      </w:r>
      <w:r w:rsidDel="00000000" w:rsidR="00000000" w:rsidRPr="00000000">
        <w:rPr>
          <w:color w:val="ff0000"/>
          <w:rtl w:val="0"/>
        </w:rPr>
        <w:t xml:space="preserve">lidar, rgb, mention development of hyperspectral sensor - critical for high-frequency revisits for things like tree mortality, phenology, changes in functional traits with seasonal variation, …</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7A">
      <w:pPr>
        <w:numPr>
          <w:ilvl w:val="0"/>
          <w:numId w:val="3"/>
        </w:numPr>
        <w:spacing w:after="120" w:before="120" w:lineRule="auto"/>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7B">
      <w:pPr>
        <w:numPr>
          <w:ilvl w:val="0"/>
          <w:numId w:val="3"/>
        </w:numPr>
        <w:spacing w:after="120" w:before="120" w:lineRule="auto"/>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7C">
      <w:pPr>
        <w:numPr>
          <w:ilvl w:val="0"/>
          <w:numId w:val="3"/>
        </w:numPr>
        <w:spacing w:after="120" w:before="120" w:lineRule="auto"/>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harsh working environments which can limit the duration and extent of fieldwork.</w:t>
      </w:r>
    </w:p>
    <w:p w:rsidR="00000000" w:rsidDel="00000000" w:rsidP="00000000" w:rsidRDefault="00000000" w:rsidRPr="00000000" w14:paraId="0000037D">
      <w:pPr>
        <w:numPr>
          <w:ilvl w:val="0"/>
          <w:numId w:val="3"/>
        </w:numPr>
        <w:spacing w:after="120" w:before="120" w:lineRule="auto"/>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7E">
      <w:pPr>
        <w:numPr>
          <w:ilvl w:val="0"/>
          <w:numId w:val="3"/>
        </w:numPr>
        <w:spacing w:after="120" w:before="120" w:lineRule="auto"/>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7F">
      <w:pPr>
        <w:rPr/>
      </w:pPr>
      <w:commentRangeStart w:id="545"/>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545"/>
      <w:r w:rsidDel="00000000" w:rsidR="00000000" w:rsidRPr="00000000">
        <w:commentReference w:id="545"/>
      </w:r>
      <w:r w:rsidDel="00000000" w:rsidR="00000000" w:rsidRPr="00000000">
        <w:rPr>
          <w:rtl w:val="0"/>
        </w:rPr>
      </w:r>
    </w:p>
    <w:p w:rsidR="00000000" w:rsidDel="00000000" w:rsidP="00000000" w:rsidRDefault="00000000" w:rsidRPr="00000000" w14:paraId="00000380">
      <w:pPr>
        <w:numPr>
          <w:ilvl w:val="0"/>
          <w:numId w:val="63"/>
        </w:numPr>
        <w:ind w:left="720" w:hanging="360"/>
        <w:rPr>
          <w:u w:val="none"/>
        </w:rPr>
      </w:pPr>
      <w:commentRangeStart w:id="546"/>
      <w:r w:rsidDel="00000000" w:rsidR="00000000" w:rsidRPr="00000000">
        <w:rPr>
          <w:b w:val="1"/>
          <w:rtl w:val="0"/>
        </w:rPr>
        <w:t xml:space="preserve">ATFS</w:t>
      </w:r>
      <w:commentRangeEnd w:id="546"/>
      <w:r w:rsidDel="00000000" w:rsidR="00000000" w:rsidRPr="00000000">
        <w:commentReference w:id="546"/>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81">
      <w:pPr>
        <w:numPr>
          <w:ilvl w:val="0"/>
          <w:numId w:val="63"/>
        </w:numPr>
        <w:ind w:left="720" w:hanging="360"/>
        <w:rPr>
          <w:u w:val="none"/>
        </w:rPr>
      </w:pPr>
      <w:commentRangeStart w:id="547"/>
      <w:r w:rsidDel="00000000" w:rsidR="00000000" w:rsidRPr="00000000">
        <w:rPr>
          <w:b w:val="1"/>
          <w:rtl w:val="0"/>
        </w:rPr>
        <w:t xml:space="preserve">AndesFlux: </w:t>
      </w:r>
      <w:commentRangeEnd w:id="547"/>
      <w:r w:rsidDel="00000000" w:rsidR="00000000" w:rsidRPr="00000000">
        <w:commentReference w:id="547"/>
      </w:r>
      <w:r w:rsidDel="00000000" w:rsidR="00000000" w:rsidRPr="00000000">
        <w:rPr>
          <w:rtl w:val="0"/>
        </w:rPr>
      </w:r>
    </w:p>
    <w:p w:rsidR="00000000" w:rsidDel="00000000" w:rsidP="00000000" w:rsidRDefault="00000000" w:rsidRPr="00000000" w14:paraId="00000382">
      <w:pPr>
        <w:numPr>
          <w:ilvl w:val="0"/>
          <w:numId w:val="63"/>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83">
      <w:pPr>
        <w:numPr>
          <w:ilvl w:val="0"/>
          <w:numId w:val="63"/>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84">
      <w:pPr>
        <w:numPr>
          <w:ilvl w:val="0"/>
          <w:numId w:val="63"/>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w:t>
      </w:r>
      <w:r w:rsidDel="00000000" w:rsidR="00000000" w:rsidRPr="00000000">
        <w:rPr>
          <w:rtl w:val="0"/>
        </w:rPr>
        <w:t xml:space="preserve">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85">
      <w:pPr>
        <w:numPr>
          <w:ilvl w:val="0"/>
          <w:numId w:val="63"/>
        </w:numPr>
        <w:ind w:left="720" w:hanging="360"/>
        <w:rPr>
          <w:b w:val="1"/>
        </w:rPr>
      </w:pPr>
      <w:r w:rsidDel="00000000" w:rsidR="00000000" w:rsidRPr="00000000">
        <w:rPr>
          <w:b w:val="1"/>
          <w:rtl w:val="0"/>
        </w:rPr>
        <w:t xml:space="preserve">LBA: </w:t>
      </w:r>
    </w:p>
    <w:p w:rsidR="00000000" w:rsidDel="00000000" w:rsidP="00000000" w:rsidRDefault="00000000" w:rsidRPr="00000000" w14:paraId="00000386">
      <w:pPr>
        <w:numPr>
          <w:ilvl w:val="0"/>
          <w:numId w:val="63"/>
        </w:numPr>
        <w:ind w:left="720" w:hanging="360"/>
        <w:rPr>
          <w:b w:val="1"/>
        </w:rPr>
      </w:pPr>
      <w:commentRangeStart w:id="548"/>
      <w:commentRangeStart w:id="549"/>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548"/>
      <w:r w:rsidDel="00000000" w:rsidR="00000000" w:rsidRPr="00000000">
        <w:commentReference w:id="548"/>
      </w:r>
      <w:commentRangeEnd w:id="549"/>
      <w:r w:rsidDel="00000000" w:rsidR="00000000" w:rsidRPr="00000000">
        <w:commentReference w:id="549"/>
      </w:r>
      <w:r w:rsidDel="00000000" w:rsidR="00000000" w:rsidRPr="00000000">
        <w:rPr>
          <w:rtl w:val="0"/>
        </w:rPr>
      </w:r>
    </w:p>
    <w:p w:rsidR="00000000" w:rsidDel="00000000" w:rsidP="00000000" w:rsidRDefault="00000000" w:rsidRPr="00000000" w14:paraId="00000387">
      <w:pPr>
        <w:numPr>
          <w:ilvl w:val="0"/>
          <w:numId w:val="63"/>
        </w:numPr>
        <w:ind w:left="720" w:hanging="360"/>
      </w:pPr>
      <w:commentRangeStart w:id="550"/>
      <w:commentRangeStart w:id="551"/>
      <w:commentRangeStart w:id="552"/>
      <w:commentRangeStart w:id="553"/>
      <w:r w:rsidDel="00000000" w:rsidR="00000000" w:rsidRPr="00000000">
        <w:rPr/>
        <w:drawing>
          <wp:inline distB="114300" distT="114300" distL="114300" distR="114300">
            <wp:extent cx="5886450" cy="3200400"/>
            <wp:effectExtent b="0" l="0" r="0" t="0"/>
            <wp:docPr id="3" name="image5.png"/>
            <a:graphic>
              <a:graphicData uri="http://schemas.openxmlformats.org/drawingml/2006/picture">
                <pic:pic>
                  <pic:nvPicPr>
                    <pic:cNvPr id="0" name="image5.png"/>
                    <pic:cNvPicPr preferRelativeResize="0"/>
                  </pic:nvPicPr>
                  <pic:blipFill>
                    <a:blip r:embed="rId238"/>
                    <a:srcRect b="0" l="0" r="0" t="0"/>
                    <a:stretch>
                      <a:fillRect/>
                    </a:stretch>
                  </pic:blipFill>
                  <pic:spPr>
                    <a:xfrm>
                      <a:off x="0" y="0"/>
                      <a:ext cx="5886450" cy="3200400"/>
                    </a:xfrm>
                    <a:prstGeom prst="rect"/>
                    <a:ln/>
                  </pic:spPr>
                </pic:pic>
              </a:graphicData>
            </a:graphic>
          </wp:inline>
        </w:drawing>
      </w:r>
      <w:commentRangeEnd w:id="550"/>
      <w:r w:rsidDel="00000000" w:rsidR="00000000" w:rsidRPr="00000000">
        <w:commentReference w:id="550"/>
      </w:r>
      <w:commentRangeEnd w:id="551"/>
      <w:r w:rsidDel="00000000" w:rsidR="00000000" w:rsidRPr="00000000">
        <w:commentReference w:id="551"/>
      </w:r>
      <w:commentRangeEnd w:id="552"/>
      <w:r w:rsidDel="00000000" w:rsidR="00000000" w:rsidRPr="00000000">
        <w:commentReference w:id="552"/>
      </w:r>
      <w:commentRangeEnd w:id="553"/>
      <w:r w:rsidDel="00000000" w:rsidR="00000000" w:rsidRPr="00000000">
        <w:commentReference w:id="553"/>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i w:val="1"/>
          <w:color w:val="ff0000"/>
        </w:rPr>
      </w:pPr>
      <w:r w:rsidDel="00000000" w:rsidR="00000000" w:rsidRPr="00000000">
        <w:rPr>
          <w:rtl w:val="0"/>
        </w:rPr>
      </w:r>
    </w:p>
    <w:p w:rsidR="00000000" w:rsidDel="00000000" w:rsidP="00000000" w:rsidRDefault="00000000" w:rsidRPr="00000000" w14:paraId="0000038A">
      <w:pPr>
        <w:pStyle w:val="Heading3"/>
        <w:rPr/>
      </w:pPr>
      <w:bookmarkStart w:colFirst="0" w:colLast="0" w:name="_rt2hahfr5phm" w:id="28"/>
      <w:bookmarkEnd w:id="28"/>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8B">
      <w:pPr>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p>
    <w:p w:rsidR="00000000" w:rsidDel="00000000" w:rsidP="00000000" w:rsidRDefault="00000000" w:rsidRPr="00000000" w14:paraId="0000038C">
      <w:pPr>
        <w:spacing w:after="240" w:before="240" w:lineRule="auto"/>
        <w:rPr/>
      </w:pPr>
      <w:r w:rsidDel="00000000" w:rsidR="00000000" w:rsidRPr="00000000">
        <w:rPr>
          <w:rtl w:val="0"/>
        </w:rPr>
      </w:r>
    </w:p>
    <w:tbl>
      <w:tblPr>
        <w:tblStyle w:val="Table4"/>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15"/>
        <w:gridCol w:w="1080"/>
        <w:gridCol w:w="1005"/>
        <w:gridCol w:w="885"/>
        <w:gridCol w:w="885"/>
        <w:gridCol w:w="990"/>
        <w:gridCol w:w="1890"/>
        <w:tblGridChange w:id="0">
          <w:tblGrid>
            <w:gridCol w:w="1635"/>
            <w:gridCol w:w="1515"/>
            <w:gridCol w:w="1080"/>
            <w:gridCol w:w="1005"/>
            <w:gridCol w:w="885"/>
            <w:gridCol w:w="885"/>
            <w:gridCol w:w="990"/>
            <w:gridCol w:w="1890"/>
          </w:tblGrid>
        </w:tblGridChange>
      </w:tblGrid>
      <w:tr>
        <w:trPr>
          <w:cantSplit w:val="0"/>
          <w:trHeight w:val="420" w:hRule="atLeast"/>
          <w:tblHeader w:val="0"/>
        </w:trPr>
        <w:tc>
          <w:tcPr>
            <w:gridSpan w:val="8"/>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8D">
            <w:pPr>
              <w:spacing w:after="0" w:before="0" w:line="276" w:lineRule="auto"/>
              <w:rPr>
                <w:rFonts w:ascii="Avenir" w:cs="Avenir" w:eastAsia="Avenir" w:hAnsi="Avenir"/>
                <w:sz w:val="20"/>
                <w:szCs w:val="20"/>
              </w:rPr>
            </w:pPr>
            <w:commentRangeStart w:id="554"/>
            <w:r w:rsidDel="00000000" w:rsidR="00000000" w:rsidRPr="00000000">
              <w:rPr>
                <w:rFonts w:ascii="Avenir" w:cs="Avenir" w:eastAsia="Avenir" w:hAnsi="Avenir"/>
                <w:b w:val="1"/>
                <w:sz w:val="20"/>
                <w:szCs w:val="20"/>
                <w:rtl w:val="0"/>
              </w:rPr>
              <w:t xml:space="preserve">Table X.</w:t>
            </w:r>
            <w:r w:rsidDel="00000000" w:rsidR="00000000" w:rsidRPr="00000000">
              <w:rPr>
                <w:rFonts w:ascii="Avenir" w:cs="Avenir" w:eastAsia="Avenir" w:hAnsi="Avenir"/>
                <w:sz w:val="20"/>
                <w:szCs w:val="20"/>
                <w:rtl w:val="0"/>
              </w:rPr>
              <w:t xml:space="preserve"> Responses of Data Collection Platforms received from PANGEA Landscape (Field Site) Characteristics Survey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9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Landscape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9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Country</w:t>
            </w:r>
          </w:p>
        </w:tc>
        <w:tc>
          <w:tcPr>
            <w:gridSpan w:val="6"/>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9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Types of Data Collection Platforms</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9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9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9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Satellite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Aircraft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Drone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Tower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Ground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Socio-economic</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3A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African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D">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A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B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African Republic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B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C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C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Eastern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Madagascar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D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Uganda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D">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Western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Ghana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Angola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Zambia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0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Neotropical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D">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America and Mesoamerica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Costa 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Mexico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Puerto Rico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D">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 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5">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French Guiana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4D">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Asia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5">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Indomalayan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6">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Indonesia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D">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E">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Malaysia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bl>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tbl>
      <w:tblPr>
        <w:tblStyle w:val="Table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Fonts w:ascii="Avenir" w:cs="Avenir" w:eastAsia="Avenir" w:hAnsi="Avenir"/>
                <w:b w:val="1"/>
                <w:i w:val="1"/>
                <w:sz w:val="20"/>
                <w:szCs w:val="20"/>
                <w:rtl w:val="0"/>
              </w:rPr>
              <w:t xml:space="preserve">Potential African 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9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Fonts w:ascii="Avenir" w:cs="Avenir" w:eastAsia="Avenir" w:hAnsi="Avenir"/>
                <w:rtl w:val="0"/>
              </w:rPr>
              <w:t xml:space="preserve">Bia Tano</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jc w:val="center"/>
              <w:rPr>
                <w:rFonts w:ascii="Avenir" w:cs="Avenir" w:eastAsia="Avenir" w:hAnsi="Avenir"/>
                <w:sz w:val="20"/>
                <w:szCs w:val="20"/>
              </w:rPr>
            </w:pPr>
            <w:commentRangeStart w:id="555"/>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jc w:val="center"/>
              <w:rPr>
                <w:sz w:val="20"/>
                <w:szCs w:val="20"/>
              </w:rPr>
            </w:pPr>
            <w:commentRangeEnd w:id="555"/>
            <w:r w:rsidDel="00000000" w:rsidR="00000000" w:rsidRPr="00000000">
              <w:commentReference w:id="555"/>
            </w: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D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tl w:val="0"/>
              </w:rPr>
            </w:r>
          </w:p>
        </w:tc>
        <w:tc>
          <w:tcPr>
            <w:vMerge w:val="restart"/>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1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8">
            <w:pPr>
              <w:widowControl w:val="0"/>
              <w:rPr>
                <w:sz w:val="20"/>
                <w:szCs w:val="20"/>
              </w:rPr>
            </w:pPr>
            <w:r w:rsidDel="00000000" w:rsidR="00000000" w:rsidRPr="00000000">
              <w:rPr>
                <w:rFonts w:ascii="Avenir" w:cs="Avenir" w:eastAsia="Avenir" w:hAnsi="Avenir"/>
                <w:b w:val="1"/>
                <w:i w:val="1"/>
                <w:sz w:val="20"/>
                <w:szCs w:val="20"/>
                <w:rtl w:val="0"/>
              </w:rPr>
              <w:t xml:space="preserve">Potential American Forest Landscapes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41">
            <w:pPr>
              <w:widowControl w:val="0"/>
              <w:rPr>
                <w:sz w:val="20"/>
                <w:szCs w:val="20"/>
              </w:rPr>
            </w:pPr>
            <w:r w:rsidDel="00000000" w:rsidR="00000000" w:rsidRPr="00000000">
              <w:rPr>
                <w:rFonts w:ascii="Avenir" w:cs="Avenir" w:eastAsia="Avenir" w:hAnsi="Avenir"/>
                <w:sz w:val="20"/>
                <w:szCs w:val="20"/>
                <w:rtl w:val="0"/>
              </w:rPr>
              <w:t xml:space="preserve">km 34 (Manaus)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4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6">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7">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49">
            <w:pPr>
              <w:widowControl w:val="0"/>
              <w:rPr>
                <w:sz w:val="20"/>
                <w:szCs w:val="20"/>
              </w:rPr>
            </w:pPr>
            <w:r w:rsidDel="00000000" w:rsidR="00000000" w:rsidRPr="00000000">
              <w:rPr>
                <w:rFonts w:ascii="Avenir" w:cs="Avenir" w:eastAsia="Avenir" w:hAnsi="Avenir"/>
                <w:sz w:val="20"/>
                <w:szCs w:val="20"/>
                <w:rtl w:val="0"/>
              </w:rPr>
              <w:t xml:space="preserve">km 67 (Santarem)</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F">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51">
            <w:pPr>
              <w:widowControl w:val="0"/>
              <w:rPr>
                <w:sz w:val="20"/>
                <w:szCs w:val="20"/>
              </w:rPr>
            </w:pPr>
            <w:r w:rsidDel="00000000" w:rsidR="00000000" w:rsidRPr="00000000">
              <w:rPr>
                <w:rFonts w:ascii="Avenir" w:cs="Avenir" w:eastAsia="Avenir" w:hAnsi="Avenir"/>
                <w:sz w:val="20"/>
                <w:szCs w:val="20"/>
                <w:rtl w:val="0"/>
              </w:rPr>
              <w:t xml:space="preserve">Rebio Jaru</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59">
            <w:pPr>
              <w:widowControl w:val="0"/>
              <w:rPr>
                <w:sz w:val="20"/>
                <w:szCs w:val="20"/>
              </w:rPr>
            </w:pPr>
            <w:r w:rsidDel="00000000" w:rsidR="00000000" w:rsidRPr="00000000">
              <w:rPr>
                <w:rFonts w:ascii="Avenir" w:cs="Avenir" w:eastAsia="Avenir" w:hAnsi="Avenir"/>
                <w:sz w:val="20"/>
                <w:szCs w:val="20"/>
                <w:rtl w:val="0"/>
              </w:rPr>
              <w:t xml:space="preserve">Tanguro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5F">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1">
            <w:pPr>
              <w:widowControl w:val="0"/>
              <w:rPr>
                <w:sz w:val="20"/>
                <w:szCs w:val="20"/>
              </w:rPr>
            </w:pPr>
            <w:r w:rsidDel="00000000" w:rsidR="00000000" w:rsidRPr="00000000">
              <w:rPr>
                <w:rFonts w:ascii="Avenir" w:cs="Avenir" w:eastAsia="Avenir" w:hAnsi="Avenir"/>
                <w:sz w:val="20"/>
                <w:szCs w:val="20"/>
                <w:rtl w:val="0"/>
              </w:rPr>
              <w:t xml:space="preserve">Caxiuana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1">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9">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91">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97">
            <w:pPr>
              <w:widowControl w:val="0"/>
              <w:jc w:val="center"/>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9">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A">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1">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9">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E">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F">
            <w:pPr>
              <w:widowControl w:val="0"/>
              <w:jc w:val="center"/>
              <w:rPr>
                <w:sz w:val="20"/>
                <w:szCs w:val="20"/>
              </w:rPr>
            </w:pPr>
            <w:r w:rsidDel="00000000" w:rsidR="00000000" w:rsidRPr="00000000">
              <w:rPr>
                <w:sz w:val="20"/>
                <w:szCs w:val="20"/>
                <w:rtl w:val="0"/>
              </w:rPr>
              <w:t xml:space="preserve">X (NASA-P)</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1">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9">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F">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C1">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C9">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jc w:val="center"/>
              <w:rPr>
                <w:sz w:val="20"/>
                <w:szCs w:val="20"/>
              </w:rPr>
            </w:pPr>
            <w:r w:rsidDel="00000000" w:rsidR="00000000" w:rsidRPr="00000000">
              <w:rPr>
                <w:sz w:val="20"/>
                <w:szCs w:val="20"/>
                <w:rtl w:val="0"/>
              </w:rPr>
              <w:t xml:space="preserve">X (NASA)</w:t>
            </w:r>
          </w:p>
        </w:tc>
      </w:tr>
      <w:tr>
        <w:trPr>
          <w:cantSplit w:val="0"/>
          <w:trHeight w:val="75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D1">
            <w:pPr>
              <w:widowControl w:val="0"/>
              <w:rPr>
                <w:sz w:val="20"/>
                <w:szCs w:val="20"/>
              </w:rPr>
            </w:pPr>
            <w:r w:rsidDel="00000000" w:rsidR="00000000" w:rsidRPr="00000000">
              <w:rPr>
                <w:rFonts w:ascii="Avenir" w:cs="Avenir" w:eastAsia="Avenir" w:hAnsi="Avenir"/>
                <w:i w:val="1"/>
                <w:sz w:val="18"/>
                <w:szCs w:val="18"/>
                <w:rtl w:val="0"/>
              </w:rPr>
              <w:t xml:space="preserve">P indicates Planned Activities.</w:t>
            </w:r>
            <w:r w:rsidDel="00000000" w:rsidR="00000000" w:rsidRPr="00000000">
              <w:rPr>
                <w:rtl w:val="0"/>
              </w:rPr>
            </w:r>
          </w:p>
        </w:tc>
      </w:tr>
    </w:tbl>
    <w:p w:rsidR="00000000" w:rsidDel="00000000" w:rsidP="00000000" w:rsidRDefault="00000000" w:rsidRPr="00000000" w14:paraId="000005D9">
      <w:pPr>
        <w:pStyle w:val="Heading3"/>
        <w:rPr/>
      </w:pPr>
      <w:bookmarkStart w:colFirst="0" w:colLast="0" w:name="_f11ajoxckysx" w:id="29"/>
      <w:bookmarkEnd w:id="29"/>
      <w:commentRangeStart w:id="556"/>
      <w:commentRangeStart w:id="557"/>
      <w:r w:rsidDel="00000000" w:rsidR="00000000" w:rsidRPr="00000000">
        <w:rPr>
          <w:rtl w:val="0"/>
        </w:rPr>
        <w:t xml:space="preserve">6</w:t>
      </w:r>
      <w:r w:rsidDel="00000000" w:rsidR="00000000" w:rsidRPr="00000000">
        <w:rPr>
          <w:rtl w:val="0"/>
        </w:rPr>
        <w:t xml:space="preserve">.4 Modeling, Data Synthesis, and Integrative Analyses</w:t>
      </w:r>
      <w:commentRangeEnd w:id="556"/>
      <w:r w:rsidDel="00000000" w:rsidR="00000000" w:rsidRPr="00000000">
        <w:commentReference w:id="556"/>
      </w:r>
      <w:commentRangeEnd w:id="557"/>
      <w:r w:rsidDel="00000000" w:rsidR="00000000" w:rsidRPr="00000000">
        <w:commentReference w:id="557"/>
      </w:r>
      <w:r w:rsidDel="00000000" w:rsidR="00000000" w:rsidRPr="00000000">
        <w:rPr>
          <w:rtl w:val="0"/>
        </w:rPr>
      </w:r>
    </w:p>
    <w:p w:rsidR="00000000" w:rsidDel="00000000" w:rsidP="00000000" w:rsidRDefault="00000000" w:rsidRPr="00000000" w14:paraId="000005DA">
      <w:pPr>
        <w:pStyle w:val="Heading4"/>
        <w:rPr/>
      </w:pPr>
      <w:bookmarkStart w:colFirst="0" w:colLast="0" w:name="_6l7aghp2o9mp" w:id="30"/>
      <w:bookmarkEnd w:id="30"/>
      <w:r w:rsidDel="00000000" w:rsidR="00000000" w:rsidRPr="00000000">
        <w:rPr>
          <w:rtl w:val="0"/>
        </w:rPr>
        <w:t xml:space="preserve">6.4.1 Modelin</w:t>
      </w:r>
      <w:commentRangeStart w:id="558"/>
      <w:r w:rsidDel="00000000" w:rsidR="00000000" w:rsidRPr="00000000">
        <w:rPr>
          <w:rtl w:val="0"/>
        </w:rPr>
        <w:t xml:space="preserve">g</w:t>
      </w:r>
      <w:commentRangeEnd w:id="558"/>
      <w:r w:rsidDel="00000000" w:rsidR="00000000" w:rsidRPr="00000000">
        <w:commentReference w:id="558"/>
      </w:r>
      <w:r w:rsidDel="00000000" w:rsidR="00000000" w:rsidRPr="00000000">
        <w:rPr>
          <w:rtl w:val="0"/>
        </w:rPr>
        <w:t xml:space="preserve"> &amp; Data Integration approach </w:t>
      </w:r>
    </w:p>
    <w:p w:rsidR="00000000" w:rsidDel="00000000" w:rsidP="00000000" w:rsidRDefault="00000000" w:rsidRPr="00000000" w14:paraId="000005DB">
      <w:pPr>
        <w:rPr>
          <w:b w:val="1"/>
          <w:color w:val="ff0000"/>
        </w:rPr>
      </w:pPr>
      <w:commentRangeStart w:id="559"/>
      <w:r w:rsidDel="00000000" w:rsidR="00000000" w:rsidRPr="00000000">
        <w:rPr>
          <w:b w:val="1"/>
          <w:color w:val="ff0000"/>
          <w:rtl w:val="0"/>
        </w:rPr>
        <w:t xml:space="preserve">Notes from writing workshop:</w:t>
      </w:r>
      <w:commentRangeEnd w:id="559"/>
      <w:r w:rsidDel="00000000" w:rsidR="00000000" w:rsidRPr="00000000">
        <w:commentReference w:id="559"/>
      </w:r>
      <w:r w:rsidDel="00000000" w:rsidR="00000000" w:rsidRPr="00000000">
        <w:rPr>
          <w:rtl w:val="0"/>
        </w:rPr>
      </w:r>
    </w:p>
    <w:p w:rsidR="00000000" w:rsidDel="00000000" w:rsidP="00000000" w:rsidRDefault="00000000" w:rsidRPr="00000000" w14:paraId="000005DC">
      <w:pPr>
        <w:numPr>
          <w:ilvl w:val="0"/>
          <w:numId w:val="26"/>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5DD">
      <w:pPr>
        <w:numPr>
          <w:ilvl w:val="0"/>
          <w:numId w:val="26"/>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5DE">
      <w:pPr>
        <w:numPr>
          <w:ilvl w:val="0"/>
          <w:numId w:val="26"/>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5DF">
      <w:pPr>
        <w:numPr>
          <w:ilvl w:val="0"/>
          <w:numId w:val="26"/>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5E0">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5E1">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5E2">
      <w:pPr>
        <w:numPr>
          <w:ilvl w:val="1"/>
          <w:numId w:val="1"/>
        </w:numPr>
        <w:ind w:left="1440" w:hanging="360"/>
      </w:pPr>
      <w:r w:rsidDel="00000000" w:rsidR="00000000" w:rsidRPr="00000000">
        <w:rPr>
          <w:color w:val="ff0000"/>
          <w:rtl w:val="0"/>
        </w:rPr>
        <w:t xml:space="preserve">Carlos Silva (and Laura Duncanson?) </w:t>
      </w:r>
      <w:hyperlink r:id="rId239">
        <w:r w:rsidDel="00000000" w:rsidR="00000000" w:rsidRPr="00000000">
          <w:rPr>
            <w:color w:val="1155cc"/>
            <w:u w:val="single"/>
            <w:rtl w:val="0"/>
          </w:rPr>
          <w:t xml:space="preserve">has CMS funded project</w:t>
        </w:r>
      </w:hyperlink>
      <w:hyperlink r:id="rId240">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5E3">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5E4">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5E5">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5E6">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5E7">
      <w:pPr>
        <w:numPr>
          <w:ilvl w:val="0"/>
          <w:numId w:val="48"/>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41">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5E8">
      <w:pPr>
        <w:numPr>
          <w:ilvl w:val="0"/>
          <w:numId w:val="48"/>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5E9">
      <w:pPr>
        <w:numPr>
          <w:ilvl w:val="1"/>
          <w:numId w:val="48"/>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5EA">
      <w:pPr>
        <w:numPr>
          <w:ilvl w:val="1"/>
          <w:numId w:val="48"/>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5EB">
      <w:pPr>
        <w:numPr>
          <w:ilvl w:val="1"/>
          <w:numId w:val="48"/>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5EC">
      <w:pPr>
        <w:numPr>
          <w:ilvl w:val="1"/>
          <w:numId w:val="48"/>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42">
        <w:r w:rsidDel="00000000" w:rsidR="00000000" w:rsidRPr="00000000">
          <w:rPr>
            <w:color w:val="ff0000"/>
            <w:rtl w:val="0"/>
          </w:rPr>
          <w:t xml:space="preserve"> </w:t>
        </w:r>
      </w:hyperlink>
      <w:hyperlink r:id="rId243">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560"/>
      <w:r w:rsidDel="00000000" w:rsidR="00000000" w:rsidRPr="00000000">
        <w:rPr>
          <w:rtl w:val="0"/>
        </w:rPr>
        <w:t xml:space="preserve">.</w:t>
      </w:r>
      <w:commentRangeEnd w:id="560"/>
      <w:r w:rsidDel="00000000" w:rsidR="00000000" w:rsidRPr="00000000">
        <w:commentReference w:id="560"/>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spacing w:after="240" w:lineRule="auto"/>
        <w:rPr/>
      </w:pPr>
      <w:r w:rsidDel="00000000" w:rsidR="00000000" w:rsidRPr="00000000">
        <w:rPr>
          <w:rtl w:val="0"/>
        </w:rPr>
        <w:t xml:space="preserve">Projecting the future trajectory of tropical ecosystems presents a significant challenge to </w:t>
      </w:r>
      <w:commentRangeStart w:id="561"/>
      <w:r w:rsidDel="00000000" w:rsidR="00000000" w:rsidRPr="00000000">
        <w:rPr>
          <w:rtl w:val="0"/>
        </w:rPr>
        <w:t xml:space="preserve">Earth system models (ESMs)</w:t>
      </w:r>
      <w:commentRangeEnd w:id="561"/>
      <w:r w:rsidDel="00000000" w:rsidR="00000000" w:rsidRPr="00000000">
        <w:commentReference w:id="561"/>
      </w:r>
      <w:r w:rsidDel="00000000" w:rsidR="00000000" w:rsidRPr="00000000">
        <w:rPr>
          <w:rtl w:val="0"/>
        </w:rPr>
        <w:t xml:space="preserve">, as these models must accurately represent complex physical, biogeochemical, and ecosystem dynamics. Model intercomparison projects such as CMIPs (</w:t>
      </w:r>
      <w:commentRangeStart w:id="562"/>
      <w:r w:rsidDel="00000000" w:rsidR="00000000" w:rsidRPr="00000000">
        <w:rPr>
          <w:rtl w:val="0"/>
        </w:rPr>
        <w:t xml:space="preserve">Taylor et al. 2012</w:t>
      </w:r>
      <w:commentRangeEnd w:id="562"/>
      <w:r w:rsidDel="00000000" w:rsidR="00000000" w:rsidRPr="00000000">
        <w:commentReference w:id="562"/>
      </w:r>
      <w:r w:rsidDel="00000000" w:rsidR="00000000" w:rsidRPr="00000000">
        <w:rPr>
          <w:rtl w:val="0"/>
        </w:rPr>
        <w:t xml:space="preserve">; </w:t>
      </w:r>
      <w:commentRangeStart w:id="563"/>
      <w:r w:rsidDel="00000000" w:rsidR="00000000" w:rsidRPr="00000000">
        <w:rPr>
          <w:rtl w:val="0"/>
        </w:rPr>
        <w:t xml:space="preserve">Eyring et al. 2016</w:t>
      </w:r>
      <w:commentRangeEnd w:id="563"/>
      <w:r w:rsidDel="00000000" w:rsidR="00000000" w:rsidRPr="00000000">
        <w:commentReference w:id="563"/>
      </w:r>
      <w:r w:rsidDel="00000000" w:rsidR="00000000" w:rsidRPr="00000000">
        <w:rPr>
          <w:rtl w:val="0"/>
        </w:rPr>
        <w:t xml:space="preserve">) and TRENDY (</w:t>
      </w:r>
      <w:commentRangeStart w:id="564"/>
      <w:r w:rsidDel="00000000" w:rsidR="00000000" w:rsidRPr="00000000">
        <w:rPr>
          <w:rtl w:val="0"/>
        </w:rPr>
        <w:t xml:space="preserve">Friedlingstein et al. 2023</w:t>
      </w:r>
      <w:commentRangeEnd w:id="564"/>
      <w:r w:rsidDel="00000000" w:rsidR="00000000" w:rsidRPr="00000000">
        <w:commentReference w:id="564"/>
      </w:r>
      <w:r w:rsidDel="00000000" w:rsidR="00000000" w:rsidRPr="00000000">
        <w:rPr>
          <w:rtl w:val="0"/>
        </w:rPr>
        <w:t xml:space="preserve">; </w:t>
      </w:r>
      <w:commentRangeStart w:id="565"/>
      <w:r w:rsidDel="00000000" w:rsidR="00000000" w:rsidRPr="00000000">
        <w:rPr>
          <w:rtl w:val="0"/>
        </w:rPr>
        <w:t xml:space="preserve">Sitch et al. 2024</w:t>
      </w:r>
      <w:commentRangeEnd w:id="565"/>
      <w:r w:rsidDel="00000000" w:rsidR="00000000" w:rsidRPr="00000000">
        <w:commentReference w:id="565"/>
      </w:r>
      <w:r w:rsidDel="00000000" w:rsidR="00000000" w:rsidRPr="00000000">
        <w:rPr>
          <w:rtl w:val="0"/>
        </w:rPr>
        <w:t xml:space="preserve">) are crucial for tracking the development of process-based models and identifying areas that need to be improved (</w:t>
      </w:r>
      <w:commentRangeStart w:id="566"/>
      <w:r w:rsidDel="00000000" w:rsidR="00000000" w:rsidRPr="00000000">
        <w:rPr>
          <w:rtl w:val="0"/>
        </w:rPr>
        <w:t xml:space="preserve">Arora et al., 2020</w:t>
      </w:r>
      <w:commentRangeEnd w:id="566"/>
      <w:r w:rsidDel="00000000" w:rsidR="00000000" w:rsidRPr="00000000">
        <w:commentReference w:id="566"/>
      </w:r>
      <w:r w:rsidDel="00000000" w:rsidR="00000000" w:rsidRPr="00000000">
        <w:rPr>
          <w:rtl w:val="0"/>
        </w:rPr>
        <w:t xml:space="preserve">). While the benchmarking and validation of ESMs have become more common in recent years (</w:t>
      </w:r>
      <w:commentRangeStart w:id="567"/>
      <w:r w:rsidDel="00000000" w:rsidR="00000000" w:rsidRPr="00000000">
        <w:rPr>
          <w:rtl w:val="0"/>
        </w:rPr>
        <w:t xml:space="preserve">Fisher et al. 2018</w:t>
      </w:r>
      <w:commentRangeEnd w:id="567"/>
      <w:r w:rsidDel="00000000" w:rsidR="00000000" w:rsidRPr="00000000">
        <w:commentReference w:id="567"/>
      </w:r>
      <w:r w:rsidDel="00000000" w:rsidR="00000000" w:rsidRPr="00000000">
        <w:rPr>
          <w:rtl w:val="0"/>
        </w:rPr>
        <w:t xml:space="preserve">), it is still rare to systematically evaluate the performance of carbon cycle models after they have been updated (</w:t>
      </w:r>
      <w:commentRangeStart w:id="568"/>
      <w:r w:rsidDel="00000000" w:rsidR="00000000" w:rsidRPr="00000000">
        <w:rPr>
          <w:rtl w:val="0"/>
        </w:rPr>
        <w:t xml:space="preserve">Fer et al. 2021</w:t>
      </w:r>
      <w:commentRangeEnd w:id="568"/>
      <w:r w:rsidDel="00000000" w:rsidR="00000000" w:rsidRPr="00000000">
        <w:commentReference w:id="568"/>
      </w:r>
      <w:r w:rsidDel="00000000" w:rsidR="00000000" w:rsidRPr="00000000">
        <w:rPr>
          <w:rtl w:val="0"/>
        </w:rPr>
        <w:t xml:space="preserve">). However, such comparisons with observational datasets are essential for testing hypotheses and evaluating predictive accuracy (</w:t>
      </w:r>
      <w:commentRangeStart w:id="569"/>
      <w:r w:rsidDel="00000000" w:rsidR="00000000" w:rsidRPr="00000000">
        <w:rPr>
          <w:rtl w:val="0"/>
        </w:rPr>
        <w:t xml:space="preserve">Fisher et al. 2018</w:t>
      </w:r>
      <w:commentRangeEnd w:id="569"/>
      <w:r w:rsidDel="00000000" w:rsidR="00000000" w:rsidRPr="00000000">
        <w:commentReference w:id="569"/>
      </w:r>
      <w:r w:rsidDel="00000000" w:rsidR="00000000" w:rsidRPr="00000000">
        <w:rPr>
          <w:rtl w:val="0"/>
        </w:rPr>
        <w:t xml:space="preserve">). The International Land Model Benchmarking (ILAMB) project (</w:t>
      </w:r>
      <w:commentRangeStart w:id="570"/>
      <w:r w:rsidDel="00000000" w:rsidR="00000000" w:rsidRPr="00000000">
        <w:rPr>
          <w:rtl w:val="0"/>
        </w:rPr>
        <w:t xml:space="preserve">Hoffman et al. 2017</w:t>
      </w:r>
      <w:commentRangeEnd w:id="570"/>
      <w:r w:rsidDel="00000000" w:rsidR="00000000" w:rsidRPr="00000000">
        <w:commentReference w:id="570"/>
      </w:r>
      <w:r w:rsidDel="00000000" w:rsidR="00000000" w:rsidRPr="00000000">
        <w:rPr>
          <w:rtl w:val="0"/>
        </w:rPr>
        <w:t xml:space="preserve">; </w:t>
      </w:r>
      <w:commentRangeStart w:id="571"/>
      <w:r w:rsidDel="00000000" w:rsidR="00000000" w:rsidRPr="00000000">
        <w:rPr>
          <w:rtl w:val="0"/>
        </w:rPr>
        <w:t xml:space="preserve">Collier et al. 2018</w:t>
      </w:r>
      <w:commentRangeEnd w:id="571"/>
      <w:r w:rsidDel="00000000" w:rsidR="00000000" w:rsidRPr="00000000">
        <w:commentReference w:id="571"/>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572"/>
      <w:r w:rsidDel="00000000" w:rsidR="00000000" w:rsidRPr="00000000">
        <w:rPr>
          <w:rtl w:val="0"/>
        </w:rPr>
        <w:t xml:space="preserve">Braghiere et al., 2023</w:t>
      </w:r>
      <w:commentRangeEnd w:id="572"/>
      <w:r w:rsidDel="00000000" w:rsidR="00000000" w:rsidRPr="00000000">
        <w:commentReference w:id="572"/>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5F1">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573"/>
      <w:r w:rsidDel="00000000" w:rsidR="00000000" w:rsidRPr="00000000">
        <w:rPr>
          <w:rtl w:val="0"/>
        </w:rPr>
        <w:t xml:space="preserve">Fisher et al. 2018</w:t>
      </w:r>
      <w:commentRangeEnd w:id="573"/>
      <w:r w:rsidDel="00000000" w:rsidR="00000000" w:rsidRPr="00000000">
        <w:commentReference w:id="573"/>
      </w:r>
      <w:r w:rsidDel="00000000" w:rsidR="00000000" w:rsidRPr="00000000">
        <w:rPr>
          <w:rtl w:val="0"/>
        </w:rPr>
        <w:t xml:space="preserve">; </w:t>
      </w:r>
      <w:commentRangeStart w:id="574"/>
      <w:r w:rsidDel="00000000" w:rsidR="00000000" w:rsidRPr="00000000">
        <w:rPr>
          <w:rtl w:val="0"/>
        </w:rPr>
        <w:t xml:space="preserve">Fisher and Koven 2020</w:t>
      </w:r>
      <w:commentRangeEnd w:id="574"/>
      <w:r w:rsidDel="00000000" w:rsidR="00000000" w:rsidRPr="00000000">
        <w:commentReference w:id="574"/>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575"/>
      <w:r w:rsidDel="00000000" w:rsidR="00000000" w:rsidRPr="00000000">
        <w:rPr>
          <w:rtl w:val="0"/>
        </w:rPr>
        <w:t xml:space="preserve">Bonan et al. 2024</w:t>
      </w:r>
      <w:commentRangeEnd w:id="575"/>
      <w:r w:rsidDel="00000000" w:rsidR="00000000" w:rsidRPr="00000000">
        <w:commentReference w:id="575"/>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576"/>
      <w:r w:rsidDel="00000000" w:rsidR="00000000" w:rsidRPr="00000000">
        <w:rPr>
          <w:rtl w:val="0"/>
        </w:rPr>
        <w:t xml:space="preserve">Antonarakis et al. 2014</w:t>
      </w:r>
      <w:commentRangeEnd w:id="576"/>
      <w:r w:rsidDel="00000000" w:rsidR="00000000" w:rsidRPr="00000000">
        <w:commentReference w:id="576"/>
      </w:r>
      <w:r w:rsidDel="00000000" w:rsidR="00000000" w:rsidRPr="00000000">
        <w:rPr>
          <w:rtl w:val="0"/>
        </w:rPr>
        <w:t xml:space="preserve">; </w:t>
      </w:r>
      <w:commentRangeStart w:id="577"/>
      <w:r w:rsidDel="00000000" w:rsidR="00000000" w:rsidRPr="00000000">
        <w:rPr>
          <w:rtl w:val="0"/>
        </w:rPr>
        <w:t xml:space="preserve">Longo et al. 2020</w:t>
      </w:r>
      <w:commentRangeEnd w:id="577"/>
      <w:r w:rsidDel="00000000" w:rsidR="00000000" w:rsidRPr="00000000">
        <w:commentReference w:id="577"/>
      </w:r>
      <w:r w:rsidDel="00000000" w:rsidR="00000000" w:rsidRPr="00000000">
        <w:rPr>
          <w:rtl w:val="0"/>
        </w:rPr>
        <w:t xml:space="preserve">; </w:t>
      </w:r>
      <w:commentRangeStart w:id="578"/>
      <w:r w:rsidDel="00000000" w:rsidR="00000000" w:rsidRPr="00000000">
        <w:rPr>
          <w:rtl w:val="0"/>
        </w:rPr>
        <w:t xml:space="preserve">Schneider et al. 2023</w:t>
      </w:r>
      <w:commentRangeEnd w:id="578"/>
      <w:r w:rsidDel="00000000" w:rsidR="00000000" w:rsidRPr="00000000">
        <w:commentReference w:id="578"/>
      </w:r>
      <w:r w:rsidDel="00000000" w:rsidR="00000000" w:rsidRPr="00000000">
        <w:rPr>
          <w:rtl w:val="0"/>
        </w:rPr>
        <w:t xml:space="preserve">), ED (</w:t>
      </w:r>
      <w:commentRangeStart w:id="579"/>
      <w:r w:rsidDel="00000000" w:rsidR="00000000" w:rsidRPr="00000000">
        <w:rPr>
          <w:rtl w:val="0"/>
        </w:rPr>
        <w:t xml:space="preserve">Hurtt et al. 2004</w:t>
      </w:r>
      <w:commentRangeEnd w:id="579"/>
      <w:r w:rsidDel="00000000" w:rsidR="00000000" w:rsidRPr="00000000">
        <w:commentReference w:id="579"/>
      </w:r>
      <w:r w:rsidDel="00000000" w:rsidR="00000000" w:rsidRPr="00000000">
        <w:rPr>
          <w:rtl w:val="0"/>
        </w:rPr>
        <w:t xml:space="preserve">; </w:t>
      </w:r>
      <w:commentRangeStart w:id="580"/>
      <w:r w:rsidDel="00000000" w:rsidR="00000000" w:rsidRPr="00000000">
        <w:rPr>
          <w:rtl w:val="0"/>
        </w:rPr>
        <w:t xml:space="preserve">Ma et al. 2023</w:t>
      </w:r>
      <w:commentRangeEnd w:id="580"/>
      <w:r w:rsidDel="00000000" w:rsidR="00000000" w:rsidRPr="00000000">
        <w:commentReference w:id="580"/>
      </w:r>
      <w:r w:rsidDel="00000000" w:rsidR="00000000" w:rsidRPr="00000000">
        <w:rPr>
          <w:rtl w:val="0"/>
        </w:rPr>
        <w:t xml:space="preserve">) and FATES (</w:t>
      </w:r>
      <w:commentRangeStart w:id="581"/>
      <w:r w:rsidDel="00000000" w:rsidR="00000000" w:rsidRPr="00000000">
        <w:rPr>
          <w:rtl w:val="0"/>
        </w:rPr>
        <w:t xml:space="preserve">Negrón-Juárez et al. 2020</w:t>
      </w:r>
      <w:commentRangeEnd w:id="581"/>
      <w:r w:rsidDel="00000000" w:rsidR="00000000" w:rsidRPr="00000000">
        <w:commentReference w:id="581"/>
      </w:r>
      <w:r w:rsidDel="00000000" w:rsidR="00000000" w:rsidRPr="00000000">
        <w:rPr>
          <w:rtl w:val="0"/>
        </w:rPr>
        <w:t xml:space="preserve">), (2) data-driven hybrid models that solve processes with a strong data assimilation approach such as CARDAMOM (</w:t>
      </w:r>
      <w:commentRangeStart w:id="582"/>
      <w:r w:rsidDel="00000000" w:rsidR="00000000" w:rsidRPr="00000000">
        <w:rPr>
          <w:rtl w:val="0"/>
        </w:rPr>
        <w:t xml:space="preserve">Bloom et al. 2016</w:t>
      </w:r>
      <w:commentRangeEnd w:id="582"/>
      <w:r w:rsidDel="00000000" w:rsidR="00000000" w:rsidRPr="00000000">
        <w:commentReference w:id="582"/>
      </w:r>
      <w:r w:rsidDel="00000000" w:rsidR="00000000" w:rsidRPr="00000000">
        <w:rPr>
          <w:rtl w:val="0"/>
        </w:rPr>
        <w:t xml:space="preserve">, </w:t>
      </w:r>
      <w:commentRangeStart w:id="583"/>
      <w:r w:rsidDel="00000000" w:rsidR="00000000" w:rsidRPr="00000000">
        <w:rPr>
          <w:rtl w:val="0"/>
        </w:rPr>
        <w:t xml:space="preserve">2020</w:t>
      </w:r>
      <w:commentRangeEnd w:id="583"/>
      <w:r w:rsidDel="00000000" w:rsidR="00000000" w:rsidRPr="00000000">
        <w:commentReference w:id="583"/>
      </w:r>
      <w:r w:rsidDel="00000000" w:rsidR="00000000" w:rsidRPr="00000000">
        <w:rPr>
          <w:rtl w:val="0"/>
        </w:rPr>
        <w:t xml:space="preserve">) and CliMA (</w:t>
      </w:r>
      <w:commentRangeStart w:id="584"/>
      <w:r w:rsidDel="00000000" w:rsidR="00000000" w:rsidRPr="00000000">
        <w:rPr>
          <w:rtl w:val="0"/>
        </w:rPr>
        <w:t xml:space="preserve">Braghiere et al. 2023</w:t>
      </w:r>
      <w:commentRangeEnd w:id="584"/>
      <w:r w:rsidDel="00000000" w:rsidR="00000000" w:rsidRPr="00000000">
        <w:commentReference w:id="584"/>
      </w:r>
      <w:r w:rsidDel="00000000" w:rsidR="00000000" w:rsidRPr="00000000">
        <w:rPr>
          <w:rtl w:val="0"/>
        </w:rPr>
        <w:t xml:space="preserve">; </w:t>
      </w:r>
      <w:commentRangeStart w:id="585"/>
      <w:r w:rsidDel="00000000" w:rsidR="00000000" w:rsidRPr="00000000">
        <w:rPr>
          <w:rtl w:val="0"/>
        </w:rPr>
        <w:t xml:space="preserve">Wang et al. 2023</w:t>
      </w:r>
      <w:commentRangeEnd w:id="585"/>
      <w:r w:rsidDel="00000000" w:rsidR="00000000" w:rsidRPr="00000000">
        <w:commentReference w:id="585"/>
      </w:r>
      <w:r w:rsidDel="00000000" w:rsidR="00000000" w:rsidRPr="00000000">
        <w:rPr>
          <w:rtl w:val="0"/>
        </w:rPr>
        <w:t xml:space="preserve">), (3) top-down inverse modeling approaches that link column measurements with fluxes through atmospheric transport models such as CarbonTracker (</w:t>
      </w:r>
      <w:commentRangeStart w:id="586"/>
      <w:r w:rsidDel="00000000" w:rsidR="00000000" w:rsidRPr="00000000">
        <w:rPr>
          <w:rtl w:val="0"/>
        </w:rPr>
        <w:t xml:space="preserve">Peters et al. 2007</w:t>
      </w:r>
      <w:commentRangeEnd w:id="586"/>
      <w:r w:rsidDel="00000000" w:rsidR="00000000" w:rsidRPr="00000000">
        <w:commentReference w:id="586"/>
      </w:r>
      <w:r w:rsidDel="00000000" w:rsidR="00000000" w:rsidRPr="00000000">
        <w:rPr>
          <w:rtl w:val="0"/>
        </w:rPr>
        <w:t xml:space="preserve">) and CMS-Flux (</w:t>
      </w:r>
      <w:commentRangeStart w:id="587"/>
      <w:r w:rsidDel="00000000" w:rsidR="00000000" w:rsidRPr="00000000">
        <w:rPr>
          <w:rtl w:val="0"/>
        </w:rPr>
        <w:t xml:space="preserve">Liu et al. 2020</w:t>
      </w:r>
      <w:commentRangeEnd w:id="587"/>
      <w:r w:rsidDel="00000000" w:rsidR="00000000" w:rsidRPr="00000000">
        <w:commentReference w:id="587"/>
      </w:r>
      <w:r w:rsidDel="00000000" w:rsidR="00000000" w:rsidRPr="00000000">
        <w:rPr>
          <w:rtl w:val="0"/>
        </w:rPr>
        <w:t xml:space="preserve">), and (4) models that are based on Artificial Intelligence and machine learning (Schneider et al., 2017; Reichstein et al., 2019; </w:t>
      </w:r>
      <w:commentRangeStart w:id="588"/>
      <w:commentRangeStart w:id="589"/>
      <w:commentRangeStart w:id="590"/>
      <w:r w:rsidDel="00000000" w:rsidR="00000000" w:rsidRPr="00000000">
        <w:rPr>
          <w:rtl w:val="0"/>
        </w:rPr>
        <w:t xml:space="preserve">Eyring et al. 2024</w:t>
      </w:r>
      <w:commentRangeEnd w:id="588"/>
      <w:r w:rsidDel="00000000" w:rsidR="00000000" w:rsidRPr="00000000">
        <w:commentReference w:id="588"/>
      </w:r>
      <w:commentRangeEnd w:id="589"/>
      <w:r w:rsidDel="00000000" w:rsidR="00000000" w:rsidRPr="00000000">
        <w:commentReference w:id="589"/>
      </w:r>
      <w:commentRangeEnd w:id="590"/>
      <w:r w:rsidDel="00000000" w:rsidR="00000000" w:rsidRPr="00000000">
        <w:commentReference w:id="590"/>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5F2">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6"/>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5F3">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5FA">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7"/>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5F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5FC">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5FF">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601">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602">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60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604">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605">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60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607">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608">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609">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0A">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60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0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60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60E">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60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610">
            <w:pPr>
              <w:spacing w:line="228" w:lineRule="auto"/>
              <w:jc w:val="center"/>
              <w:rPr>
                <w:rFonts w:ascii="Avenir" w:cs="Avenir" w:eastAsia="Avenir" w:hAnsi="Avenir"/>
                <w:sz w:val="20"/>
                <w:szCs w:val="20"/>
              </w:rPr>
            </w:pPr>
            <w:commentRangeStart w:id="591"/>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91"/>
            <w:r w:rsidDel="00000000" w:rsidR="00000000" w:rsidRPr="00000000">
              <w:commentReference w:id="591"/>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11">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1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1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61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615">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16">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17">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18">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61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1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61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61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1D">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61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1F">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20">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62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62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24">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62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26">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627">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628">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9">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A">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B">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C">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2D">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62E">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635">
      <w:pPr>
        <w:spacing w:after="20" w:before="20" w:line="220" w:lineRule="auto"/>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39"/>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92"/>
      <w:r w:rsidDel="00000000" w:rsidR="00000000" w:rsidRPr="00000000">
        <w:rPr>
          <w:color w:val="ff0000"/>
          <w:rtl w:val="0"/>
        </w:rPr>
        <w:t xml:space="preserve">Bonan et al. (2024)</w:t>
      </w:r>
      <w:commentRangeEnd w:id="592"/>
      <w:r w:rsidDel="00000000" w:rsidR="00000000" w:rsidRPr="00000000">
        <w:commentReference w:id="592"/>
      </w:r>
      <w:r w:rsidDel="00000000" w:rsidR="00000000" w:rsidRPr="00000000">
        <w:rPr>
          <w:color w:val="ff0000"/>
          <w:rtl w:val="0"/>
        </w:rPr>
        <w:t xml:space="preserve"> </w:t>
      </w:r>
      <w:commentRangeStart w:id="593"/>
      <w:r w:rsidDel="00000000" w:rsidR="00000000" w:rsidRPr="00000000">
        <w:rPr>
          <w:color w:val="ff0000"/>
          <w:shd w:fill="ffd966" w:val="clear"/>
          <w:rtl w:val="0"/>
        </w:rPr>
        <w:t xml:space="preserve">figure 7</w:t>
      </w:r>
      <w:commentRangeEnd w:id="593"/>
      <w:r w:rsidDel="00000000" w:rsidR="00000000" w:rsidRPr="00000000">
        <w:commentReference w:id="593"/>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638">
      <w:pPr>
        <w:rPr>
          <w:color w:val="ff0000"/>
        </w:rPr>
      </w:pPr>
      <w:r w:rsidDel="00000000" w:rsidR="00000000" w:rsidRPr="00000000">
        <w:rPr>
          <w:rtl w:val="0"/>
        </w:rPr>
      </w:r>
    </w:p>
    <w:p w:rsidR="00000000" w:rsidDel="00000000" w:rsidP="00000000" w:rsidRDefault="00000000" w:rsidRPr="00000000" w14:paraId="00000639">
      <w:pPr>
        <w:numPr>
          <w:ilvl w:val="0"/>
          <w:numId w:val="39"/>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63A">
      <w:pPr>
        <w:ind w:left="720" w:firstLine="0"/>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PANGEA will leverage multiple data synthesis approaches to enhance our understanding of tropical forest dynamics. </w:t>
      </w:r>
      <w:commentRangeStart w:id="594"/>
      <w:r w:rsidDel="00000000" w:rsidR="00000000" w:rsidRPr="00000000">
        <w:rPr>
          <w:rtl w:val="0"/>
        </w:rPr>
        <w:t xml:space="preserve">For example, we recognize the potential of AI/ML models for data </w:t>
      </w:r>
      <w:commentRangeEnd w:id="594"/>
      <w:r w:rsidDel="00000000" w:rsidR="00000000" w:rsidRPr="00000000">
        <w:commentReference w:id="594"/>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Another powerful data synthesis technique is the </w:t>
      </w:r>
      <w:commentRangeStart w:id="595"/>
      <w:commentRangeStart w:id="596"/>
      <w:r w:rsidDel="00000000" w:rsidR="00000000" w:rsidRPr="00000000">
        <w:rPr>
          <w:rtl w:val="0"/>
        </w:rPr>
        <w:t xml:space="preserve">space-for-time</w:t>
      </w:r>
      <w:commentRangeEnd w:id="595"/>
      <w:r w:rsidDel="00000000" w:rsidR="00000000" w:rsidRPr="00000000">
        <w:commentReference w:id="595"/>
      </w:r>
      <w:commentRangeEnd w:id="596"/>
      <w:r w:rsidDel="00000000" w:rsidR="00000000" w:rsidRPr="00000000">
        <w:commentReference w:id="596"/>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597"/>
      <w:commentRangeStart w:id="598"/>
      <w:r w:rsidDel="00000000" w:rsidR="00000000" w:rsidRPr="00000000">
        <w:rPr>
          <w:rtl w:val="0"/>
        </w:rPr>
        <w:t xml:space="preserve">Heinrich et al. 2021, Rappaport et al. 2018)</w:t>
      </w:r>
      <w:commentRangeEnd w:id="597"/>
      <w:r w:rsidDel="00000000" w:rsidR="00000000" w:rsidRPr="00000000">
        <w:commentReference w:id="597"/>
      </w:r>
      <w:commentRangeEnd w:id="598"/>
      <w:r w:rsidDel="00000000" w:rsidR="00000000" w:rsidRPr="00000000">
        <w:commentReference w:id="598"/>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640">
      <w:pPr>
        <w:ind w:left="720" w:firstLine="0"/>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642">
      <w:pPr>
        <w:pStyle w:val="Heading4"/>
        <w:rPr/>
      </w:pPr>
      <w:bookmarkStart w:colFirst="0" w:colLast="0" w:name="_yl0rsrank7iw" w:id="31"/>
      <w:bookmarkEnd w:id="31"/>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599"/>
      <w:r w:rsidDel="00000000" w:rsidR="00000000" w:rsidRPr="00000000">
        <w:rPr>
          <w:rtl w:val="0"/>
        </w:rPr>
        <w:t xml:space="preserve">unities</w:t>
      </w:r>
      <w:commentRangeEnd w:id="599"/>
      <w:r w:rsidDel="00000000" w:rsidR="00000000" w:rsidRPr="00000000">
        <w:commentReference w:id="599"/>
      </w:r>
      <w:r w:rsidDel="00000000" w:rsidR="00000000" w:rsidRPr="00000000">
        <w:rPr>
          <w:rtl w:val="0"/>
        </w:rPr>
      </w:r>
    </w:p>
    <w:p w:rsidR="00000000" w:rsidDel="00000000" w:rsidP="00000000" w:rsidRDefault="00000000" w:rsidRPr="00000000" w14:paraId="00000643">
      <w:pPr>
        <w:numPr>
          <w:ilvl w:val="0"/>
          <w:numId w:val="39"/>
        </w:numPr>
        <w:ind w:left="720" w:hanging="360"/>
        <w:rPr>
          <w:color w:val="ff0000"/>
        </w:rPr>
      </w:pPr>
      <w:commentRangeStart w:id="600"/>
      <w:r w:rsidDel="00000000" w:rsidR="00000000" w:rsidRPr="00000000">
        <w:rPr>
          <w:color w:val="ff0000"/>
          <w:rtl w:val="0"/>
        </w:rPr>
        <w:t xml:space="preserve">List potential partners.</w:t>
      </w:r>
      <w:commentRangeEnd w:id="600"/>
      <w:r w:rsidDel="00000000" w:rsidR="00000000" w:rsidRPr="00000000">
        <w:commentReference w:id="600"/>
      </w:r>
      <w:r w:rsidDel="00000000" w:rsidR="00000000" w:rsidRPr="00000000">
        <w:rPr>
          <w:rtl w:val="0"/>
        </w:rPr>
      </w:r>
    </w:p>
    <w:p w:rsidR="00000000" w:rsidDel="00000000" w:rsidP="00000000" w:rsidRDefault="00000000" w:rsidRPr="00000000" w14:paraId="00000644">
      <w:pPr>
        <w:numPr>
          <w:ilvl w:val="1"/>
          <w:numId w:val="39"/>
        </w:numPr>
        <w:ind w:left="1440" w:hanging="360"/>
        <w:rPr>
          <w:color w:val="ff0000"/>
        </w:rPr>
      </w:pPr>
      <w:r w:rsidDel="00000000" w:rsidR="00000000" w:rsidRPr="00000000">
        <w:rPr>
          <w:color w:val="ff0000"/>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645">
      <w:pPr>
        <w:numPr>
          <w:ilvl w:val="1"/>
          <w:numId w:val="39"/>
        </w:numPr>
        <w:ind w:left="1440" w:hanging="360"/>
        <w:rPr>
          <w:color w:val="ff0000"/>
        </w:rPr>
      </w:pPr>
      <w:r w:rsidDel="00000000" w:rsidR="00000000" w:rsidRPr="00000000">
        <w:rPr>
          <w:color w:val="ff0000"/>
          <w:rtl w:val="0"/>
        </w:rPr>
        <w:t xml:space="preserve">NGEE-Tropics (caveat that NGEE-Tropics will be sunsetting by the time PANGEA enters the most active phase) [Marcos]</w:t>
      </w:r>
    </w:p>
    <w:p w:rsidR="00000000" w:rsidDel="00000000" w:rsidP="00000000" w:rsidRDefault="00000000" w:rsidRPr="00000000" w14:paraId="00000646">
      <w:pPr>
        <w:numPr>
          <w:ilvl w:val="1"/>
          <w:numId w:val="39"/>
        </w:numPr>
        <w:ind w:left="1440" w:hanging="360"/>
        <w:rPr>
          <w:color w:val="ff0000"/>
        </w:rPr>
      </w:pPr>
      <w:commentRangeStart w:id="601"/>
      <w:hyperlink r:id="rId244">
        <w:r w:rsidDel="00000000" w:rsidR="00000000" w:rsidRPr="00000000">
          <w:rPr>
            <w:color w:val="ff0000"/>
            <w:u w:val="single"/>
            <w:rtl w:val="0"/>
          </w:rPr>
          <w:t xml:space="preserve">GMAO</w:t>
        </w:r>
      </w:hyperlink>
      <w:r w:rsidDel="00000000" w:rsidR="00000000" w:rsidRPr="00000000">
        <w:rPr>
          <w:color w:val="ff0000"/>
          <w:rtl w:val="0"/>
        </w:rPr>
        <w:t xml:space="preserve">? [Elsa]</w:t>
      </w:r>
      <w:commentRangeEnd w:id="601"/>
      <w:r w:rsidDel="00000000" w:rsidR="00000000" w:rsidRPr="00000000">
        <w:commentReference w:id="601"/>
      </w:r>
      <w:r w:rsidDel="00000000" w:rsidR="00000000" w:rsidRPr="00000000">
        <w:rPr>
          <w:rtl w:val="0"/>
        </w:rPr>
      </w:r>
    </w:p>
    <w:p w:rsidR="00000000" w:rsidDel="00000000" w:rsidP="00000000" w:rsidRDefault="00000000" w:rsidRPr="00000000" w14:paraId="00000647">
      <w:pPr>
        <w:numPr>
          <w:ilvl w:val="1"/>
          <w:numId w:val="39"/>
        </w:numPr>
        <w:ind w:left="1440" w:hanging="360"/>
        <w:rPr>
          <w:color w:val="ff0000"/>
        </w:rPr>
      </w:pPr>
      <w:r w:rsidDel="00000000" w:rsidR="00000000" w:rsidRPr="00000000">
        <w:rPr>
          <w:color w:val="ff0000"/>
          <w:rtl w:val="0"/>
        </w:rPr>
        <w:t xml:space="preserve">TRENDY</w:t>
      </w:r>
    </w:p>
    <w:p w:rsidR="00000000" w:rsidDel="00000000" w:rsidP="00000000" w:rsidRDefault="00000000" w:rsidRPr="00000000" w14:paraId="00000648">
      <w:pPr>
        <w:numPr>
          <w:ilvl w:val="1"/>
          <w:numId w:val="39"/>
        </w:numPr>
        <w:ind w:left="1440" w:hanging="360"/>
        <w:rPr>
          <w:color w:val="ff0000"/>
        </w:rPr>
      </w:pPr>
      <w:r w:rsidDel="00000000" w:rsidR="00000000" w:rsidRPr="00000000">
        <w:rPr>
          <w:color w:val="ff0000"/>
          <w:rtl w:val="0"/>
        </w:rPr>
        <w:t xml:space="preserve">CMIP</w:t>
      </w:r>
    </w:p>
    <w:p w:rsidR="00000000" w:rsidDel="00000000" w:rsidP="00000000" w:rsidRDefault="00000000" w:rsidRPr="00000000" w14:paraId="00000649">
      <w:pPr>
        <w:pStyle w:val="Heading4"/>
        <w:rPr/>
      </w:pPr>
      <w:bookmarkStart w:colFirst="0" w:colLast="0" w:name="_7ipo55oabcn6" w:id="32"/>
      <w:bookmarkEnd w:id="32"/>
      <w:commentRangeStart w:id="602"/>
      <w:r w:rsidDel="00000000" w:rsidR="00000000" w:rsidRPr="00000000">
        <w:rPr>
          <w:rtl w:val="0"/>
        </w:rPr>
        <w:t xml:space="preserve">6.4.3 </w:t>
      </w:r>
      <w:commentRangeStart w:id="603"/>
      <w:r w:rsidDel="00000000" w:rsidR="00000000" w:rsidRPr="00000000">
        <w:rPr>
          <w:rtl w:val="0"/>
        </w:rPr>
        <w:t xml:space="preserve">Scaling</w:t>
      </w:r>
      <w:commentRangeEnd w:id="603"/>
      <w:r w:rsidDel="00000000" w:rsidR="00000000" w:rsidRPr="00000000">
        <w:commentReference w:id="603"/>
      </w:r>
      <w:r w:rsidDel="00000000" w:rsidR="00000000" w:rsidRPr="00000000">
        <w:rPr>
          <w:rtl w:val="0"/>
        </w:rPr>
        <w:t xml:space="preserve"> S</w:t>
      </w:r>
      <w:commentRangeStart w:id="604"/>
      <w:commentRangeStart w:id="605"/>
      <w:commentRangeStart w:id="606"/>
      <w:commentRangeStart w:id="607"/>
      <w:r w:rsidDel="00000000" w:rsidR="00000000" w:rsidRPr="00000000">
        <w:rPr>
          <w:rtl w:val="0"/>
        </w:rPr>
        <w:t xml:space="preserve">trategy</w:t>
      </w:r>
      <w:commentRangeEnd w:id="602"/>
      <w:r w:rsidDel="00000000" w:rsidR="00000000" w:rsidRPr="00000000">
        <w:commentReference w:id="602"/>
      </w:r>
      <w:commentRangeEnd w:id="604"/>
      <w:r w:rsidDel="00000000" w:rsidR="00000000" w:rsidRPr="00000000">
        <w:commentReference w:id="604"/>
      </w:r>
      <w:commentRangeEnd w:id="605"/>
      <w:r w:rsidDel="00000000" w:rsidR="00000000" w:rsidRPr="00000000">
        <w:commentReference w:id="605"/>
      </w:r>
      <w:commentRangeEnd w:id="606"/>
      <w:r w:rsidDel="00000000" w:rsidR="00000000" w:rsidRPr="00000000">
        <w:commentReference w:id="606"/>
      </w:r>
      <w:commentRangeEnd w:id="607"/>
      <w:r w:rsidDel="00000000" w:rsidR="00000000" w:rsidRPr="00000000">
        <w:commentReference w:id="607"/>
      </w:r>
      <w:r w:rsidDel="00000000" w:rsidR="00000000" w:rsidRPr="00000000">
        <w:rPr>
          <w:rtl w:val="0"/>
        </w:rPr>
      </w:r>
    </w:p>
    <w:p w:rsidR="00000000" w:rsidDel="00000000" w:rsidP="00000000" w:rsidRDefault="00000000" w:rsidRPr="00000000" w14:paraId="0000064A">
      <w:pPr>
        <w:rPr/>
      </w:pPr>
      <w:commentRangeStart w:id="608"/>
      <w:r w:rsidDel="00000000" w:rsidR="00000000" w:rsidRPr="00000000">
        <w:rPr>
          <w:rtl w:val="0"/>
        </w:rPr>
        <w:t xml:space="preserve">The</w:t>
      </w:r>
      <w:commentRangeEnd w:id="608"/>
      <w:r w:rsidDel="00000000" w:rsidR="00000000" w:rsidRPr="00000000">
        <w:commentReference w:id="608"/>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609"/>
      <w:r w:rsidDel="00000000" w:rsidR="00000000" w:rsidRPr="00000000">
        <w:rPr>
          <w:rtl w:val="0"/>
        </w:rPr>
        <w:t xml:space="preserve">Sellers et al. 1992</w:t>
      </w:r>
      <w:commentRangeEnd w:id="609"/>
      <w:r w:rsidDel="00000000" w:rsidR="00000000" w:rsidRPr="00000000">
        <w:commentReference w:id="609"/>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610"/>
      <w:r w:rsidDel="00000000" w:rsidR="00000000" w:rsidRPr="00000000">
        <w:rPr>
          <w:rtl w:val="0"/>
        </w:rPr>
        <w:t xml:space="preserve">Bustamante et al. 2016</w:t>
      </w:r>
      <w:commentRangeEnd w:id="610"/>
      <w:r w:rsidDel="00000000" w:rsidR="00000000" w:rsidRPr="00000000">
        <w:commentReference w:id="610"/>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611"/>
      <w:r w:rsidDel="00000000" w:rsidR="00000000" w:rsidRPr="00000000">
        <w:rPr>
          <w:rtl w:val="0"/>
        </w:rPr>
        <w:t xml:space="preserve">Fisher et al. 2018</w:t>
      </w:r>
      <w:commentRangeEnd w:id="611"/>
      <w:r w:rsidDel="00000000" w:rsidR="00000000" w:rsidRPr="00000000">
        <w:commentReference w:id="611"/>
      </w:r>
      <w:r w:rsidDel="00000000" w:rsidR="00000000" w:rsidRPr="00000000">
        <w:rPr>
          <w:rtl w:val="0"/>
        </w:rPr>
        <w:t xml:space="preserve">; </w:t>
      </w:r>
      <w:commentRangeStart w:id="612"/>
      <w:r w:rsidDel="00000000" w:rsidR="00000000" w:rsidRPr="00000000">
        <w:rPr>
          <w:rtl w:val="0"/>
        </w:rPr>
        <w:t xml:space="preserve">Longo et al. 2019</w:t>
      </w:r>
      <w:commentRangeEnd w:id="612"/>
      <w:r w:rsidDel="00000000" w:rsidR="00000000" w:rsidRPr="00000000">
        <w:commentReference w:id="612"/>
      </w:r>
      <w:r w:rsidDel="00000000" w:rsidR="00000000" w:rsidRPr="00000000">
        <w:rPr>
          <w:rtl w:val="0"/>
        </w:rPr>
        <w:t xml:space="preserve">; </w:t>
      </w:r>
      <w:commentRangeStart w:id="613"/>
      <w:r w:rsidDel="00000000" w:rsidR="00000000" w:rsidRPr="00000000">
        <w:rPr>
          <w:rtl w:val="0"/>
        </w:rPr>
        <w:t xml:space="preserve">Koven et al. 2020</w:t>
      </w:r>
      <w:commentRangeEnd w:id="613"/>
      <w:r w:rsidDel="00000000" w:rsidR="00000000" w:rsidRPr="00000000">
        <w:commentReference w:id="613"/>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numPr>
          <w:ilvl w:val="0"/>
          <w:numId w:val="42"/>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64F">
      <w:pPr>
        <w:numPr>
          <w:ilvl w:val="0"/>
          <w:numId w:val="42"/>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650">
      <w:pPr>
        <w:numPr>
          <w:ilvl w:val="0"/>
          <w:numId w:val="42"/>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651">
      <w:pPr>
        <w:numPr>
          <w:ilvl w:val="0"/>
          <w:numId w:val="42"/>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652">
      <w:pPr>
        <w:numPr>
          <w:ilvl w:val="1"/>
          <w:numId w:val="42"/>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653">
      <w:pPr>
        <w:numPr>
          <w:ilvl w:val="0"/>
          <w:numId w:val="42"/>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654">
      <w:pPr>
        <w:numPr>
          <w:ilvl w:val="0"/>
          <w:numId w:val="42"/>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45">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655">
      <w:pPr>
        <w:pStyle w:val="Heading4"/>
        <w:rPr/>
      </w:pPr>
      <w:bookmarkStart w:colFirst="0" w:colLast="0" w:name="_mxrm7legmwc3" w:id="33"/>
      <w:bookmarkEnd w:id="33"/>
      <w:r w:rsidDel="00000000" w:rsidR="00000000" w:rsidRPr="00000000">
        <w:rPr>
          <w:rtl w:val="0"/>
        </w:rPr>
        <w:t xml:space="preserve">6.4.4 Modeling and data integration timeline</w:t>
      </w:r>
    </w:p>
    <w:p w:rsidR="00000000" w:rsidDel="00000000" w:rsidP="00000000" w:rsidRDefault="00000000" w:rsidRPr="00000000" w14:paraId="00000656">
      <w:pPr>
        <w:numPr>
          <w:ilvl w:val="0"/>
          <w:numId w:val="40"/>
        </w:numPr>
        <w:ind w:left="720" w:hanging="360"/>
      </w:pPr>
      <w:commentRangeStart w:id="614"/>
      <w:r w:rsidDel="00000000" w:rsidR="00000000" w:rsidRPr="00000000">
        <w:rPr>
          <w:rtl w:val="0"/>
        </w:rPr>
        <w:t xml:space="preserve">Phase</w:t>
      </w:r>
      <w:commentRangeEnd w:id="614"/>
      <w:r w:rsidDel="00000000" w:rsidR="00000000" w:rsidRPr="00000000">
        <w:commentReference w:id="614"/>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and benchmarking tools (e.g.,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657">
      <w:pPr>
        <w:numPr>
          <w:ilvl w:val="1"/>
          <w:numId w:val="40"/>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658">
      <w:pPr>
        <w:numPr>
          <w:ilvl w:val="0"/>
          <w:numId w:val="40"/>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659">
      <w:pPr>
        <w:numPr>
          <w:ilvl w:val="0"/>
          <w:numId w:val="40"/>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numPr>
          <w:ilvl w:val="0"/>
          <w:numId w:val="37"/>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65C">
      <w:pPr>
        <w:numPr>
          <w:ilvl w:val="0"/>
          <w:numId w:val="37"/>
        </w:numPr>
        <w:ind w:left="720" w:hanging="360"/>
        <w:rPr>
          <w:u w:val="none"/>
        </w:rPr>
      </w:pPr>
      <w:r w:rsidDel="00000000" w:rsidR="00000000" w:rsidRPr="00000000">
        <w:rPr>
          <w:color w:val="ff0000"/>
          <w:rtl w:val="0"/>
        </w:rPr>
        <w:t xml:space="preserve">NASA </w:t>
      </w:r>
      <w:hyperlink r:id="rId246">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65D">
      <w:pPr>
        <w:numPr>
          <w:ilvl w:val="0"/>
          <w:numId w:val="37"/>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65E">
      <w:pPr>
        <w:numPr>
          <w:ilvl w:val="0"/>
          <w:numId w:val="37"/>
        </w:numPr>
        <w:ind w:left="720" w:hanging="360"/>
        <w:rPr>
          <w:u w:val="none"/>
          <w:rPrChange w:author="Marcos Longo" w:id="23" w:date="2024-09-09T16:11:43Z">
            <w:rPr>
              <w:u w:val="none"/>
            </w:rPr>
          </w:rPrChange>
        </w:rPr>
        <w:pPrChange w:author="Marcos Longo" w:id="0" w:date="2024-09-09T16:11:43Z">
          <w:pPr>
            <w:numPr>
              <w:ilvl w:val="0"/>
              <w:numId w:val="37"/>
            </w:numPr>
            <w:ind w:left="720" w:hanging="360"/>
          </w:pPr>
        </w:pPrChange>
      </w:pPr>
      <w:r w:rsidDel="00000000" w:rsidR="00000000" w:rsidRPr="00000000">
        <w:rPr>
          <w:rtl w:val="0"/>
        </w:rPr>
        <w:t xml:space="preserve">ILAMB, TRENDY, Rubisco</w:t>
      </w:r>
    </w:p>
    <w:p w:rsidR="00000000" w:rsidDel="00000000" w:rsidP="00000000" w:rsidRDefault="00000000" w:rsidRPr="00000000" w14:paraId="0000065F">
      <w:pPr>
        <w:numPr>
          <w:ilvl w:val="0"/>
          <w:numId w:val="37"/>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660">
      <w:pPr>
        <w:numPr>
          <w:ilvl w:val="1"/>
          <w:numId w:val="37"/>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661">
      <w:pPr>
        <w:numPr>
          <w:ilvl w:val="1"/>
          <w:numId w:val="37"/>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662">
      <w:pPr>
        <w:numPr>
          <w:ilvl w:val="1"/>
          <w:numId w:val="37"/>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663">
      <w:pPr>
        <w:numPr>
          <w:ilvl w:val="0"/>
          <w:numId w:val="37"/>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664">
      <w:pPr>
        <w:numPr>
          <w:ilvl w:val="1"/>
          <w:numId w:val="37"/>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665">
      <w:pPr>
        <w:numPr>
          <w:ilvl w:val="0"/>
          <w:numId w:val="37"/>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666">
      <w:pPr>
        <w:numPr>
          <w:ilvl w:val="0"/>
          <w:numId w:val="37"/>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667">
      <w:pPr>
        <w:pStyle w:val="Heading2"/>
        <w:rPr/>
      </w:pPr>
      <w:bookmarkStart w:colFirst="0" w:colLast="0" w:name="_p0uxu9uxhfos" w:id="34"/>
      <w:bookmarkEnd w:id="34"/>
      <w:r w:rsidDel="00000000" w:rsidR="00000000" w:rsidRPr="00000000">
        <w:rPr>
          <w:rtl w:val="0"/>
        </w:rPr>
        <w:t xml:space="preserve">7. Technical and Logistical Feasibility </w:t>
      </w:r>
    </w:p>
    <w:p w:rsidR="00000000" w:rsidDel="00000000" w:rsidP="00000000" w:rsidRDefault="00000000" w:rsidRPr="00000000" w14:paraId="00000668">
      <w:pPr>
        <w:rPr>
          <w:color w:val="ff0000"/>
          <w:highlight w:val="yellow"/>
        </w:rPr>
      </w:pPr>
      <w:r w:rsidDel="00000000" w:rsidR="00000000" w:rsidRPr="00000000">
        <w:rPr>
          <w:color w:val="ff0000"/>
          <w:highlight w:val="yellow"/>
          <w:rtl w:val="0"/>
        </w:rPr>
        <w:t xml:space="preserve">[don’t start with challenges - start with successes - soften repeated use of word “challenges’]</w:t>
      </w:r>
    </w:p>
    <w:p w:rsidR="00000000" w:rsidDel="00000000" w:rsidP="00000000" w:rsidRDefault="00000000" w:rsidRPr="00000000" w14:paraId="00000669">
      <w:pPr>
        <w:rPr/>
      </w:pPr>
      <w:r w:rsidDel="00000000" w:rsidR="00000000" w:rsidRPr="00000000">
        <w:rPr>
          <w:rtl w:val="0"/>
        </w:rPr>
        <w:t xml:space="preserve">PANGEA will leverage NASA’s history of successful international field and airborne campaigns, including recent campaigns in the Americas, Africa, and Asia. Specifically, NASA has done extensive research in Africa very successfully, including AfriSAR-1, AfriSAR-2, BioSCape, as well as many R&amp;A projects. In addition, there are immense investment in Africa currently that will support important feasibility elements of PANGEA, including </w:t>
      </w:r>
      <w:commentRangeStart w:id="615"/>
      <w:r w:rsidDel="00000000" w:rsidR="00000000" w:rsidRPr="00000000">
        <w:rPr>
          <w:highlight w:val="yellow"/>
          <w:rtl w:val="0"/>
        </w:rPr>
        <w:t xml:space="preserve">XYZ</w:t>
      </w:r>
      <w:commentRangeEnd w:id="615"/>
      <w:r w:rsidDel="00000000" w:rsidR="00000000" w:rsidRPr="00000000">
        <w:commentReference w:id="615"/>
      </w:r>
      <w:r w:rsidDel="00000000" w:rsidR="00000000" w:rsidRPr="00000000">
        <w:rPr>
          <w:rtl w:val="0"/>
        </w:rPr>
        <w:t xml:space="preserve">.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There will be challenges in obtaining flight clearances for the </w:t>
      </w:r>
      <w:r w:rsidDel="00000000" w:rsidR="00000000" w:rsidRPr="00000000">
        <w:rPr>
          <w:highlight w:val="yellow"/>
          <w:rtl w:val="0"/>
        </w:rPr>
        <w:t xml:space="preserve">X countries </w:t>
      </w:r>
      <w:r w:rsidDel="00000000" w:rsidR="00000000" w:rsidRPr="00000000">
        <w:rPr>
          <w:rtl w:val="0"/>
        </w:rPr>
        <w:t xml:space="preserve">and field sites that are part of the PANGEA domain. To obtain flight clearances, we will work with NASA OIIR to develop the diplomatic clearance packages needed for </w:t>
      </w:r>
      <w:commentRangeStart w:id="616"/>
      <w:commentRangeStart w:id="617"/>
      <w:r w:rsidDel="00000000" w:rsidR="00000000" w:rsidRPr="00000000">
        <w:rPr>
          <w:rtl w:val="0"/>
        </w:rPr>
        <w:t xml:space="preserve">international airborne deployments</w:t>
      </w:r>
      <w:commentRangeEnd w:id="616"/>
      <w:r w:rsidDel="00000000" w:rsidR="00000000" w:rsidRPr="00000000">
        <w:commentReference w:id="616"/>
      </w:r>
      <w:commentRangeEnd w:id="617"/>
      <w:r w:rsidDel="00000000" w:rsidR="00000000" w:rsidRPr="00000000">
        <w:commentReference w:id="617"/>
      </w:r>
      <w:r w:rsidDel="00000000" w:rsidR="00000000" w:rsidRPr="00000000">
        <w:rPr>
          <w:rtl w:val="0"/>
        </w:rPr>
        <w:t xml:space="preserve">. Prior to requesting flight clearances, PANGEA will build relationships with in-country partners such as government agencies, US Embassies, NGOs, </w:t>
      </w:r>
      <w:r w:rsidDel="00000000" w:rsidR="00000000" w:rsidRPr="00000000">
        <w:rPr>
          <w:color w:val="ff0000"/>
          <w:rtl w:val="0"/>
        </w:rPr>
        <w:t xml:space="preserve">and leaders of Indigenous territories</w:t>
      </w:r>
      <w:r w:rsidDel="00000000" w:rsidR="00000000" w:rsidRPr="00000000">
        <w:rPr>
          <w:rtl w:val="0"/>
        </w:rPr>
        <w:t xml:space="preserve"> to develop agreements that will ensure proper flight clearances and field permits. PANGEA will ensure that we follow the rules and customs of each country where we are deployed, through the co-produced design of flight plans and site selection. </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we have historically encountered challenges for ground observations using non-Brazilian instruments and aircraft. PANGEA will leverage the </w:t>
      </w:r>
      <w:commentRangeStart w:id="618"/>
      <w:commentRangeStart w:id="619"/>
      <w:r w:rsidDel="00000000" w:rsidR="00000000" w:rsidRPr="00000000">
        <w:rPr>
          <w:rtl w:val="0"/>
        </w:rPr>
        <w:t xml:space="preserve">existing practice</w:t>
      </w:r>
      <w:commentRangeEnd w:id="618"/>
      <w:r w:rsidDel="00000000" w:rsidR="00000000" w:rsidRPr="00000000">
        <w:commentReference w:id="618"/>
      </w:r>
      <w:commentRangeEnd w:id="619"/>
      <w:r w:rsidDel="00000000" w:rsidR="00000000" w:rsidRPr="00000000">
        <w:commentReference w:id="619"/>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670">
      <w:pPr>
        <w:pStyle w:val="Heading3"/>
        <w:rPr/>
      </w:pPr>
      <w:bookmarkStart w:colFirst="0" w:colLast="0" w:name="_hqyhm81kx4qe" w:id="35"/>
      <w:bookmarkEnd w:id="35"/>
      <w:r w:rsidDel="00000000" w:rsidR="00000000" w:rsidRPr="00000000">
        <w:rPr>
          <w:rtl w:val="0"/>
        </w:rPr>
        <w:t xml:space="preserve">7.1</w:t>
      </w:r>
      <w:r w:rsidDel="00000000" w:rsidR="00000000" w:rsidRPr="00000000">
        <w:rPr>
          <w:rtl w:val="0"/>
        </w:rPr>
        <w:t xml:space="preserve"> </w:t>
      </w:r>
      <w:r w:rsidDel="00000000" w:rsidR="00000000" w:rsidRPr="00000000">
        <w:rPr>
          <w:rtl w:val="0"/>
        </w:rPr>
        <w:t xml:space="preserve">Organization</w:t>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671">
      <w:pPr>
        <w:rPr/>
      </w:pPr>
      <w:commentRangeStart w:id="620"/>
      <w:commentRangeStart w:id="621"/>
      <w:r w:rsidDel="00000000" w:rsidR="00000000" w:rsidRPr="00000000">
        <w:rPr>
          <w:rtl w:val="0"/>
        </w:rPr>
        <w:t xml:space="preserve">The organization and coordination of PANGEA will be determined</w:t>
      </w:r>
      <w:commentRangeEnd w:id="620"/>
      <w:r w:rsidDel="00000000" w:rsidR="00000000" w:rsidRPr="00000000">
        <w:commentReference w:id="620"/>
      </w:r>
      <w:commentRangeEnd w:id="621"/>
      <w:r w:rsidDel="00000000" w:rsidR="00000000" w:rsidRPr="00000000">
        <w:commentReference w:id="621"/>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drawing>
          <wp:inline distB="114300" distT="114300" distL="114300" distR="114300">
            <wp:extent cx="5691188" cy="3709640"/>
            <wp:effectExtent b="0" l="0" r="0" t="0"/>
            <wp:docPr id="5" name="image2.png"/>
            <a:graphic>
              <a:graphicData uri="http://schemas.openxmlformats.org/drawingml/2006/picture">
                <pic:pic>
                  <pic:nvPicPr>
                    <pic:cNvPr id="0" name="image2.png"/>
                    <pic:cNvPicPr preferRelativeResize="0"/>
                  </pic:nvPicPr>
                  <pic:blipFill>
                    <a:blip r:embed="rId247"/>
                    <a:srcRect b="3118" l="10032" r="10032" t="4351"/>
                    <a:stretch>
                      <a:fillRect/>
                    </a:stretch>
                  </pic:blipFill>
                  <pic:spPr>
                    <a:xfrm>
                      <a:off x="0" y="0"/>
                      <a:ext cx="5691188" cy="370964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pStyle w:val="Heading4"/>
        <w:rPr/>
      </w:pPr>
      <w:bookmarkStart w:colFirst="0" w:colLast="0" w:name="_hyedhoelr1xk" w:id="36"/>
      <w:bookmarkEnd w:id="36"/>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t>
      </w:r>
      <w:r w:rsidDel="00000000" w:rsidR="00000000" w:rsidRPr="00000000">
        <w:rPr>
          <w:rtl w:val="0"/>
        </w:rPr>
        <w:t xml:space="preserve">with advanced</w:t>
      </w:r>
      <w:r w:rsidDel="00000000" w:rsidR="00000000" w:rsidRPr="00000000">
        <w:rPr>
          <w:rtl w:val="0"/>
        </w:rPr>
        <w:t xml:space="preserve"> data analysis 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 </w:t>
      </w:r>
      <w:r w:rsidDel="00000000" w:rsidR="00000000" w:rsidRPr="00000000">
        <w:rPr>
          <w:rtl w:val="0"/>
        </w:rPr>
        <w:t xml:space="preserve">(jointly the </w:t>
      </w:r>
      <w:r w:rsidDel="00000000" w:rsidR="00000000" w:rsidRPr="00000000">
        <w:rPr>
          <w:i w:val="1"/>
          <w:rtl w:val="0"/>
        </w:rPr>
        <w:t xml:space="preserve">Scientific Leadership (SL))</w:t>
      </w:r>
      <w:r w:rsidDel="00000000" w:rsidR="00000000" w:rsidRPr="00000000">
        <w:rPr>
          <w:rtl w:val="0"/>
        </w:rPr>
        <w:t xml:space="preserve"> who are also selected by Program Management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676">
      <w:pPr>
        <w:pStyle w:val="Heading4"/>
        <w:rPr/>
      </w:pPr>
      <w:bookmarkStart w:colFirst="0" w:colLast="0" w:name="_x5mu1td5ughg" w:id="37"/>
      <w:bookmarkEnd w:id="37"/>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677">
      <w:pPr>
        <w:rPr/>
      </w:pPr>
      <w:r w:rsidDel="00000000" w:rsidR="00000000" w:rsidRPr="00000000">
        <w:rPr>
          <w:rtl w:val="0"/>
        </w:rPr>
        <w:t xml:space="preserve">Implementation of PANGEA will be supported by a </w:t>
      </w:r>
      <w:r w:rsidDel="00000000" w:rsidR="00000000" w:rsidRPr="00000000">
        <w:rPr>
          <w:i w:val="1"/>
          <w:rtl w:val="0"/>
        </w:rPr>
        <w:t xml:space="preserve">Project Office </w:t>
      </w:r>
      <w:r w:rsidDel="00000000" w:rsidR="00000000" w:rsidRPr="00000000">
        <w:rPr>
          <w:rtl w:val="0"/>
        </w:rPr>
        <w:t xml:space="preserve">led by the </w:t>
      </w:r>
      <w:r w:rsidDel="00000000" w:rsidR="00000000" w:rsidRPr="00000000">
        <w:rPr>
          <w:i w:val="1"/>
          <w:rtl w:val="0"/>
        </w:rPr>
        <w:t xml:space="preserve">Project Manager </w:t>
      </w:r>
      <w:r w:rsidDel="00000000" w:rsidR="00000000" w:rsidRPr="00000000">
        <w:rPr>
          <w:rtl w:val="0"/>
        </w:rPr>
        <w:t xml:space="preserve"> appointed by Program Management and supported by a</w:t>
      </w:r>
      <w:r w:rsidDel="00000000" w:rsidR="00000000" w:rsidRPr="00000000">
        <w:rPr>
          <w:rtl w:val="0"/>
        </w:rPr>
        <w:t xml:space="preserve"> project staff member. The PANGEA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serve as </w:t>
      </w:r>
      <w:r w:rsidDel="00000000" w:rsidR="00000000" w:rsidRPr="00000000">
        <w:rPr>
          <w:i w:val="1"/>
          <w:rtl w:val="0"/>
        </w:rPr>
        <w:t xml:space="preserve">ex-officio</w:t>
      </w:r>
      <w:r w:rsidDel="00000000" w:rsidR="00000000" w:rsidRPr="00000000">
        <w:rPr>
          <w:rtl w:val="0"/>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 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67C">
      <w:pPr>
        <w:rPr>
          <w:color w:val="000000"/>
          <w:sz w:val="22"/>
          <w:szCs w:val="22"/>
        </w:rPr>
      </w:pPr>
      <w:r w:rsidDel="00000000" w:rsidR="00000000" w:rsidRPr="00000000">
        <w:rPr>
          <w:color w:val="000000"/>
          <w:sz w:val="22"/>
          <w:szCs w:val="22"/>
          <w:rtl w:val="0"/>
        </w:rPr>
        <w:t xml:space="preserve">Prior to the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w:t>
      </w:r>
      <w:r w:rsidDel="00000000" w:rsidR="00000000" w:rsidRPr="00000000">
        <w:rPr>
          <w:i w:val="1"/>
          <w:rtl w:val="0"/>
        </w:rPr>
        <w:t xml:space="preserve">Experimental</w:t>
      </w:r>
      <w:r w:rsidDel="00000000" w:rsidR="00000000" w:rsidRPr="00000000">
        <w:rPr>
          <w:i w:val="1"/>
          <w:color w:val="000000"/>
          <w:sz w:val="22"/>
          <w:szCs w:val="22"/>
          <w:rtl w:val="0"/>
        </w:rPr>
        <w:t xml:space="preserve"> Pla</w:t>
      </w:r>
      <w:r w:rsidDel="00000000" w:rsidR="00000000" w:rsidRPr="00000000">
        <w:rPr>
          <w:color w:val="000000"/>
          <w:sz w:val="22"/>
          <w:szCs w:val="22"/>
          <w:rtl w:val="0"/>
        </w:rPr>
        <w:t xml:space="preserve">n</w:t>
      </w:r>
      <w:r w:rsidDel="00000000" w:rsidR="00000000" w:rsidRPr="00000000">
        <w:rPr>
          <w:color w:val="000000"/>
          <w:sz w:val="22"/>
          <w:szCs w:val="22"/>
          <w:rtl w:val="0"/>
        </w:rPr>
        <w:t xml:space="preserve">.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w:t>
      </w:r>
      <w:r w:rsidDel="00000000" w:rsidR="00000000" w:rsidRPr="00000000">
        <w:rPr>
          <w:rtl w:val="0"/>
        </w:rPr>
        <w:t xml:space="preserve">Experimental</w:t>
      </w:r>
      <w:r w:rsidDel="00000000" w:rsidR="00000000" w:rsidRPr="00000000">
        <w:rPr>
          <w:color w:val="000000"/>
          <w:sz w:val="22"/>
          <w:szCs w:val="22"/>
          <w:rtl w:val="0"/>
        </w:rPr>
        <w:t xml:space="preserv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67D">
      <w:pPr>
        <w:pStyle w:val="Heading4"/>
        <w:rPr/>
      </w:pPr>
      <w:bookmarkStart w:colFirst="0" w:colLast="0" w:name="_lq3brrk2qvfv" w:id="38"/>
      <w:bookmarkEnd w:id="38"/>
      <w:r w:rsidDel="00000000" w:rsidR="00000000" w:rsidRPr="00000000">
        <w:rPr>
          <w:rtl w:val="0"/>
        </w:rPr>
        <w:t xml:space="preserve">7.1.4 Project Implementation</w:t>
      </w:r>
    </w:p>
    <w:p w:rsidR="00000000" w:rsidDel="00000000" w:rsidP="00000000" w:rsidRDefault="00000000" w:rsidRPr="00000000" w14:paraId="0000067E">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w:t>
      </w:r>
      <w:r w:rsidDel="00000000" w:rsidR="00000000" w:rsidRPr="00000000">
        <w:rPr>
          <w:highlight w:val="yellow"/>
          <w:rtl w:val="0"/>
        </w:rPr>
        <w:t xml:space="preserve">section 7.10 (</w:t>
      </w:r>
      <w:r w:rsidDel="00000000" w:rsidR="00000000" w:rsidRPr="00000000">
        <w:rPr>
          <w:b w:val="1"/>
          <w:highlight w:val="yellow"/>
          <w:rtl w:val="0"/>
        </w:rPr>
        <w:t xml:space="preserve">Figure X</w:t>
      </w:r>
      <w:r w:rsidDel="00000000" w:rsidR="00000000" w:rsidRPr="00000000">
        <w:rPr>
          <w:highlight w:val="yellow"/>
          <w:rtl w:val="0"/>
        </w:rPr>
        <w:t xml:space="preserve">)</w:t>
      </w:r>
      <w:r w:rsidDel="00000000" w:rsidR="00000000" w:rsidRPr="00000000">
        <w:rPr>
          <w:rtl w:val="0"/>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Del="00000000" w:rsidR="00000000" w:rsidRPr="00000000">
        <w:rPr>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67F">
      <w:pPr>
        <w:pStyle w:val="Heading4"/>
        <w:rPr/>
      </w:pPr>
      <w:bookmarkStart w:colFirst="0" w:colLast="0" w:name="_7wuyqi8504jb" w:id="39"/>
      <w:bookmarkEnd w:id="39"/>
      <w:r w:rsidDel="00000000" w:rsidR="00000000" w:rsidRPr="00000000">
        <w:rPr>
          <w:rtl w:val="0"/>
        </w:rPr>
        <w:t xml:space="preserve">7.1.5 Science Team and Science Leadership</w:t>
      </w:r>
    </w:p>
    <w:p w:rsidR="00000000" w:rsidDel="00000000" w:rsidP="00000000" w:rsidRDefault="00000000" w:rsidRPr="00000000" w14:paraId="00000680">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led by a </w:t>
      </w:r>
      <w:r w:rsidDel="00000000" w:rsidR="00000000" w:rsidRPr="00000000">
        <w:rPr>
          <w:rtl w:val="0"/>
        </w:rPr>
        <w:t xml:space="preserve">Project Scientist and a Deputy Project Scientist </w:t>
      </w:r>
      <w:r w:rsidDel="00000000" w:rsidR="00000000" w:rsidRPr="00000000">
        <w:rPr>
          <w:rtl w:val="0"/>
        </w:rPr>
        <w:t xml:space="preserve">will be composed of PIs and Co-Is of selected investigations, as well as scientists recruited by those PIs and Co-Is including post-doctoral scientists and students.</w:t>
      </w:r>
      <w:r w:rsidDel="00000000" w:rsidR="00000000" w:rsidRPr="00000000">
        <w:rPr>
          <w:rtl w:val="0"/>
        </w:rPr>
        <w:t xml:space="preserve">.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commentRangeStart w:id="622"/>
      <w:r w:rsidDel="00000000" w:rsidR="00000000" w:rsidRPr="00000000">
        <w:rPr>
          <w:rtl w:val="0"/>
        </w:rPr>
        <w:t xml:space="preserve">The SL and all members of the PANGEA Science Team will adhere to the PANGEA Community Guidelines</w:t>
      </w:r>
      <w:commentRangeEnd w:id="622"/>
      <w:r w:rsidDel="00000000" w:rsidR="00000000" w:rsidRPr="00000000">
        <w:commentReference w:id="622"/>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See </w:t>
      </w:r>
      <w:r w:rsidDel="00000000" w:rsidR="00000000" w:rsidRPr="00000000">
        <w:rPr>
          <w:highlight w:val="yellow"/>
          <w:rtl w:val="0"/>
        </w:rPr>
        <w:t xml:space="preserve">Section 9 </w:t>
      </w:r>
      <w:r w:rsidDel="00000000" w:rsidR="00000000" w:rsidRPr="00000000">
        <w:rPr>
          <w:rtl w:val="0"/>
        </w:rPr>
        <w:t xml:space="preserve">- Capacity Building, Training, and Education for more information.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689">
      <w:pPr>
        <w:pStyle w:val="Heading4"/>
        <w:rPr/>
      </w:pPr>
      <w:bookmarkStart w:colFirst="0" w:colLast="0" w:name="_moant3j662pm" w:id="40"/>
      <w:bookmarkEnd w:id="40"/>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r w:rsidDel="00000000" w:rsidR="00000000" w:rsidRPr="00000000">
        <w:rPr>
          <w:rtl w:val="0"/>
        </w:rPr>
      </w:r>
    </w:p>
    <w:p w:rsidR="00000000" w:rsidDel="00000000" w:rsidP="00000000" w:rsidRDefault="00000000" w:rsidRPr="00000000" w14:paraId="0000068B">
      <w:pPr>
        <w:pStyle w:val="Heading3"/>
        <w:rPr/>
      </w:pPr>
      <w:bookmarkStart w:colFirst="0" w:colLast="0" w:name="_duixp9495bxf" w:id="41"/>
      <w:bookmarkEnd w:id="41"/>
      <w:r w:rsidDel="00000000" w:rsidR="00000000" w:rsidRPr="00000000">
        <w:rPr>
          <w:rtl w:val="0"/>
        </w:rPr>
        <w:t xml:space="preserve">7</w:t>
      </w:r>
      <w:commentRangeStart w:id="623"/>
      <w:commentRangeStart w:id="624"/>
      <w:r w:rsidDel="00000000" w:rsidR="00000000" w:rsidRPr="00000000">
        <w:rPr>
          <w:rtl w:val="0"/>
        </w:rPr>
        <w:t xml:space="preserve">.2 International and Other Agreements</w:t>
      </w:r>
      <w:commentRangeEnd w:id="623"/>
      <w:r w:rsidDel="00000000" w:rsidR="00000000" w:rsidRPr="00000000">
        <w:commentReference w:id="623"/>
      </w:r>
      <w:commentRangeEnd w:id="624"/>
      <w:r w:rsidDel="00000000" w:rsidR="00000000" w:rsidRPr="00000000">
        <w:commentReference w:id="624"/>
      </w: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68D">
      <w:pPr>
        <w:rPr>
          <w:color w:val="ff0000"/>
        </w:rPr>
      </w:pPr>
      <w:r w:rsidDel="00000000" w:rsidR="00000000" w:rsidRPr="00000000">
        <w:rPr>
          <w:rtl w:val="0"/>
        </w:rPr>
      </w:r>
    </w:p>
    <w:p w:rsidR="00000000" w:rsidDel="00000000" w:rsidP="00000000" w:rsidRDefault="00000000" w:rsidRPr="00000000" w14:paraId="0000068E">
      <w:pPr>
        <w:numPr>
          <w:ilvl w:val="0"/>
          <w:numId w:val="72"/>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68F">
      <w:pPr>
        <w:numPr>
          <w:ilvl w:val="1"/>
          <w:numId w:val="72"/>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690">
      <w:pPr>
        <w:numPr>
          <w:ilvl w:val="1"/>
          <w:numId w:val="72"/>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691">
      <w:pPr>
        <w:numPr>
          <w:ilvl w:val="1"/>
          <w:numId w:val="72"/>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692">
      <w:pPr>
        <w:numPr>
          <w:ilvl w:val="2"/>
          <w:numId w:val="72"/>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693">
      <w:pPr>
        <w:pStyle w:val="Heading4"/>
        <w:rPr/>
      </w:pPr>
      <w:bookmarkStart w:colFirst="0" w:colLast="0" w:name="_hkso13ohbc20" w:id="42"/>
      <w:bookmarkEnd w:id="42"/>
      <w:r w:rsidDel="00000000" w:rsidR="00000000" w:rsidRPr="00000000">
        <w:rPr>
          <w:rtl w:val="0"/>
        </w:rPr>
        <w:t xml:space="preserve">7.2.1 Government agreements and MOUs</w:t>
      </w:r>
    </w:p>
    <w:p w:rsidR="00000000" w:rsidDel="00000000" w:rsidP="00000000" w:rsidRDefault="00000000" w:rsidRPr="00000000" w14:paraId="00000694">
      <w:pPr>
        <w:rPr>
          <w:rFonts w:ascii="Roboto" w:cs="Roboto" w:eastAsia="Roboto" w:hAnsi="Roboto"/>
          <w:color w:val="ff0000"/>
          <w:sz w:val="21"/>
          <w:szCs w:val="21"/>
          <w:highlight w:val="white"/>
        </w:rPr>
      </w:pPr>
      <w:commentRangeStart w:id="625"/>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625"/>
      <w:r w:rsidDel="00000000" w:rsidR="00000000" w:rsidRPr="00000000">
        <w:commentReference w:id="625"/>
      </w: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pStyle w:val="Heading4"/>
        <w:rPr/>
      </w:pPr>
      <w:bookmarkStart w:colFirst="0" w:colLast="0" w:name="_44zh5ia5coj2" w:id="43"/>
      <w:bookmarkEnd w:id="43"/>
      <w:r w:rsidDel="00000000" w:rsidR="00000000" w:rsidRPr="00000000">
        <w:rPr>
          <w:rtl w:val="0"/>
        </w:rPr>
        <w:t xml:space="preserve">7.2.2 NASA airborne campaign Indigenous agreements, permissions, and treaties</w:t>
      </w:r>
    </w:p>
    <w:p w:rsidR="00000000" w:rsidDel="00000000" w:rsidP="00000000" w:rsidRDefault="00000000" w:rsidRPr="00000000" w14:paraId="00000697">
      <w:pPr>
        <w:numPr>
          <w:ilvl w:val="0"/>
          <w:numId w:val="22"/>
        </w:numPr>
        <w:ind w:left="720" w:hanging="360"/>
      </w:pPr>
      <w:commentRangeStart w:id="626"/>
      <w:r w:rsidDel="00000000" w:rsidR="00000000" w:rsidRPr="00000000">
        <w:rPr>
          <w:rtl w:val="0"/>
        </w:rPr>
        <w:t xml:space="preserve">Indigenous land and sovereign territories.</w:t>
      </w:r>
      <w:commentRangeEnd w:id="626"/>
      <w:r w:rsidDel="00000000" w:rsidR="00000000" w:rsidRPr="00000000">
        <w:commentReference w:id="626"/>
      </w:r>
      <w:r w:rsidDel="00000000" w:rsidR="00000000" w:rsidRPr="00000000">
        <w:rPr>
          <w:rtl w:val="0"/>
        </w:rPr>
      </w:r>
    </w:p>
    <w:p w:rsidR="00000000" w:rsidDel="00000000" w:rsidP="00000000" w:rsidRDefault="00000000" w:rsidRPr="00000000" w14:paraId="00000698">
      <w:pPr>
        <w:numPr>
          <w:ilvl w:val="0"/>
          <w:numId w:val="22"/>
        </w:numPr>
        <w:ind w:left="720" w:hanging="360"/>
      </w:pPr>
      <w:hyperlink r:id="rId248">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99">
      <w:pPr>
        <w:numPr>
          <w:ilvl w:val="0"/>
          <w:numId w:val="22"/>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69A">
      <w:pPr>
        <w:pStyle w:val="Heading3"/>
        <w:rPr/>
      </w:pPr>
      <w:bookmarkStart w:colFirst="0" w:colLast="0" w:name="_w90m76cd6k00" w:id="44"/>
      <w:bookmarkEnd w:id="44"/>
      <w:r w:rsidDel="00000000" w:rsidR="00000000" w:rsidRPr="00000000">
        <w:rPr>
          <w:rtl w:val="0"/>
        </w:rPr>
        <w:t xml:space="preserve">7.3</w:t>
      </w:r>
      <w:commentRangeStart w:id="627"/>
      <w:r w:rsidDel="00000000" w:rsidR="00000000" w:rsidRPr="00000000">
        <w:rPr>
          <w:rtl w:val="0"/>
        </w:rPr>
        <w:t xml:space="preserve"> Community Engagement Strategy</w:t>
      </w:r>
      <w:commentRangeEnd w:id="627"/>
      <w:r w:rsidDel="00000000" w:rsidR="00000000" w:rsidRPr="00000000">
        <w:commentReference w:id="627"/>
      </w:r>
      <w:r w:rsidDel="00000000" w:rsidR="00000000" w:rsidRPr="00000000">
        <w:rPr>
          <w:rtl w:val="0"/>
        </w:rPr>
      </w:r>
    </w:p>
    <w:p w:rsidR="00000000" w:rsidDel="00000000" w:rsidP="00000000" w:rsidRDefault="00000000" w:rsidRPr="00000000" w14:paraId="0000069B">
      <w:pPr>
        <w:spacing w:before="240" w:lineRule="auto"/>
        <w:rPr/>
      </w:pPr>
      <w:r w:rsidDel="00000000" w:rsidR="00000000" w:rsidRPr="00000000">
        <w:rPr>
          <w:rtl w:val="0"/>
        </w:rPr>
        <w:t xml:space="preserve">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w:t>
      </w:r>
      <w:r w:rsidDel="00000000" w:rsidR="00000000" w:rsidRPr="00000000">
        <w:rPr>
          <w:b w:val="1"/>
          <w:highlight w:val="yellow"/>
          <w:rtl w:val="0"/>
        </w:rPr>
        <w:t xml:space="preserve">Appendix A</w:t>
      </w:r>
      <w:r w:rsidDel="00000000" w:rsidR="00000000" w:rsidRPr="00000000">
        <w:rPr>
          <w:rtl w:val="0"/>
        </w:rPr>
        <w:t xml:space="preserve">. Here, we present a list of the communities prioritized for engagement in PANGEA, the principles that underpin PANGEA’s engagement efforts, and PANGEA’s strategy for engaging local communities and cultivating a long-term, positive legacy during and beyond the campaign.</w:t>
      </w:r>
    </w:p>
    <w:p w:rsidR="00000000" w:rsidDel="00000000" w:rsidP="00000000" w:rsidRDefault="00000000" w:rsidRPr="00000000" w14:paraId="0000069C">
      <w:pPr>
        <w:pStyle w:val="Heading4"/>
        <w:rPr/>
      </w:pPr>
      <w:bookmarkStart w:colFirst="0" w:colLast="0" w:name="_37bqpc2b4ccb" w:id="45"/>
      <w:bookmarkEnd w:id="45"/>
      <w:commentRangeStart w:id="628"/>
      <w:r w:rsidDel="00000000" w:rsidR="00000000" w:rsidRPr="00000000">
        <w:rPr>
          <w:rtl w:val="0"/>
        </w:rPr>
        <w:t xml:space="preserve">7</w:t>
      </w:r>
      <w:commentRangeEnd w:id="628"/>
      <w:r w:rsidDel="00000000" w:rsidR="00000000" w:rsidRPr="00000000">
        <w:commentReference w:id="628"/>
      </w:r>
      <w:r w:rsidDel="00000000" w:rsidR="00000000" w:rsidRPr="00000000">
        <w:rPr>
          <w:rtl w:val="0"/>
        </w:rPr>
        <w:t xml:space="preserve">.3.1. </w:t>
      </w:r>
      <w:commentRangeStart w:id="629"/>
      <w:commentRangeStart w:id="630"/>
      <w:r w:rsidDel="00000000" w:rsidR="00000000" w:rsidRPr="00000000">
        <w:rPr>
          <w:rtl w:val="0"/>
        </w:rPr>
        <w:t xml:space="preserve">PANGEA Partners</w:t>
      </w:r>
      <w:commentRangeEnd w:id="629"/>
      <w:r w:rsidDel="00000000" w:rsidR="00000000" w:rsidRPr="00000000">
        <w:commentReference w:id="629"/>
      </w:r>
      <w:commentRangeEnd w:id="630"/>
      <w:r w:rsidDel="00000000" w:rsidR="00000000" w:rsidRPr="00000000">
        <w:commentReference w:id="630"/>
      </w:r>
      <w:r w:rsidDel="00000000" w:rsidR="00000000" w:rsidRPr="00000000">
        <w:rPr>
          <w:rtl w:val="0"/>
        </w:rPr>
      </w:r>
    </w:p>
    <w:p w:rsidR="00000000" w:rsidDel="00000000" w:rsidP="00000000" w:rsidRDefault="00000000" w:rsidRPr="00000000" w14:paraId="0000069D">
      <w:pPr>
        <w:spacing w:before="240" w:lineRule="auto"/>
        <w:rPr/>
      </w:pPr>
      <w:r w:rsidDel="00000000" w:rsidR="00000000" w:rsidRPr="00000000">
        <w:rPr>
          <w:rtl w:val="0"/>
        </w:rPr>
        <w:t xml:space="preserve">PANGEA research on tropical forests will complement and expand upon many existing efforts. Some of these efforts are limited to small geographical domains or represent networks of individual sites. Others, such as One Forest Vision, have pantropical ambitions like PANGEA. The range of partnership opportunities is illustrated with examples in </w:t>
      </w:r>
      <w:r w:rsidDel="00000000" w:rsidR="00000000" w:rsidRPr="00000000">
        <w:rPr>
          <w:b w:val="1"/>
          <w:highlight w:val="yellow"/>
          <w:rtl w:val="0"/>
        </w:rPr>
        <w:t xml:space="preserve">Table X</w:t>
      </w:r>
      <w:r w:rsidDel="00000000" w:rsidR="00000000" w:rsidRPr="00000000">
        <w:rPr>
          <w:rtl w:val="0"/>
        </w:rPr>
        <w:t xml:space="preserve">. </w:t>
      </w:r>
      <w:r w:rsidDel="00000000" w:rsidR="00000000" w:rsidRPr="00000000">
        <w:rPr>
          <w:b w:val="1"/>
          <w:highlight w:val="yellow"/>
          <w:rtl w:val="0"/>
        </w:rPr>
        <w:t xml:space="preserve">Appendix X</w:t>
      </w:r>
      <w:r w:rsidDel="00000000" w:rsidR="00000000" w:rsidRPr="00000000">
        <w:rPr>
          <w:rtl w:val="0"/>
        </w:rPr>
        <w:t xml:space="preserve"> describes the different communities that PANGEA will engage in greater detail, lists all PANGEA partners according to community type, and discusses more specific engagement considerations for each.</w:t>
      </w:r>
    </w:p>
    <w:p w:rsidR="00000000" w:rsidDel="00000000" w:rsidP="00000000" w:rsidRDefault="00000000" w:rsidRPr="00000000" w14:paraId="0000069E">
      <w:pPr>
        <w:spacing w:before="240" w:lineRule="auto"/>
        <w:rPr/>
      </w:pPr>
      <w:r w:rsidDel="00000000" w:rsidR="00000000" w:rsidRPr="00000000">
        <w:rPr>
          <w:rtl w:val="0"/>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w:t>
      </w:r>
      <w:r w:rsidDel="00000000" w:rsidR="00000000" w:rsidRPr="00000000">
        <w:rPr>
          <w:rtl w:val="0"/>
        </w:rPr>
        <w:t xml:space="preserve">ten </w:t>
      </w:r>
      <w:r w:rsidDel="00000000" w:rsidR="00000000" w:rsidRPr="00000000">
        <w:rPr>
          <w:rtl w:val="0"/>
        </w:rPr>
        <w:t xml:space="preserve">types of communities with which PANGEA will prioritize engagement: </w:t>
      </w:r>
      <w:r w:rsidDel="00000000" w:rsidR="00000000" w:rsidRPr="00000000">
        <w:rPr>
          <w:rtl w:val="0"/>
        </w:rPr>
        <w:t xml:space="preserve">(1) NASA; (2) other US government agencies; (3) internatonal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rsidR="00000000" w:rsidDel="00000000" w:rsidP="00000000" w:rsidRDefault="00000000" w:rsidRPr="00000000" w14:paraId="0000069F">
      <w:pPr>
        <w:spacing w:before="240" w:lineRule="auto"/>
        <w:rPr/>
      </w:pPr>
      <w:r w:rsidDel="00000000" w:rsidR="00000000" w:rsidRPr="00000000">
        <w:rPr>
          <w:rtl w:val="0"/>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w:t>
      </w:r>
      <w:commentRangeStart w:id="631"/>
      <w:r w:rsidDel="00000000" w:rsidR="00000000" w:rsidRPr="00000000">
        <w:rPr>
          <w:rtl w:val="0"/>
        </w:rPr>
        <w:t xml:space="preserve">Collaboration with climate-concerned intergovernmental organizations and donors may enable PANGEA to transcend NASA’s funding requirements and engage with local institutions in a more financially inclusive and equitable manner. </w:t>
      </w:r>
      <w:commentRangeEnd w:id="631"/>
      <w:r w:rsidDel="00000000" w:rsidR="00000000" w:rsidRPr="00000000">
        <w:commentReference w:id="631"/>
      </w:r>
      <w:r w:rsidDel="00000000" w:rsidR="00000000" w:rsidRPr="00000000">
        <w:rPr>
          <w:rtl w:val="0"/>
        </w:rPr>
        <w:t xml:space="preserve">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rsidR="00000000" w:rsidDel="00000000" w:rsidP="00000000" w:rsidRDefault="00000000" w:rsidRPr="00000000" w14:paraId="000006A0">
      <w:pPr>
        <w:rPr/>
        <w:sectPr>
          <w:type w:val="nextPage"/>
          <w:pgSz w:h="15840" w:w="12240" w:orient="portrait"/>
          <w:pgMar w:bottom="1440" w:top="1440" w:left="1530" w:right="1440" w:header="720" w:footer="720"/>
        </w:sect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 </w:t>
      </w:r>
    </w:p>
    <w:tbl>
      <w:tblPr>
        <w:tblStyle w:val="Table8"/>
        <w:tblW w:w="14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995"/>
        <w:gridCol w:w="1920"/>
        <w:gridCol w:w="3255"/>
        <w:gridCol w:w="5460"/>
        <w:tblGridChange w:id="0">
          <w:tblGrid>
            <w:gridCol w:w="1485"/>
            <w:gridCol w:w="1995"/>
            <w:gridCol w:w="1920"/>
            <w:gridCol w:w="3255"/>
            <w:gridCol w:w="5460"/>
          </w:tblGrid>
        </w:tblGridChange>
      </w:tblGrid>
      <w:tr>
        <w:trPr>
          <w:cantSplit w:val="0"/>
          <w:trHeight w:val="330" w:hRule="atLeast"/>
          <w:tblHeader w:val="0"/>
        </w:trPr>
        <w:tc>
          <w:tcPr>
            <w:gridSpan w:val="5"/>
            <w:tcBorders>
              <w:top w:color="cccccc" w:space="0" w:sz="5" w:val="single"/>
              <w:left w:color="cccccc" w:space="0" w:sz="5" w:val="single"/>
              <w:bottom w:color="9e9e9e"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2">
            <w:pPr>
              <w:widowControl w:val="0"/>
              <w:rPr>
                <w:sz w:val="20"/>
                <w:szCs w:val="20"/>
              </w:rPr>
            </w:pPr>
            <w:r w:rsidDel="00000000" w:rsidR="00000000" w:rsidRPr="00000000">
              <w:rPr>
                <w:rFonts w:ascii="Avenir" w:cs="Avenir" w:eastAsia="Avenir" w:hAnsi="Avenir"/>
                <w:b w:val="1"/>
                <w:sz w:val="24"/>
                <w:szCs w:val="24"/>
                <w:rtl w:val="0"/>
              </w:rPr>
              <w:t xml:space="preserve">Table X. </w:t>
            </w:r>
            <w:r w:rsidDel="00000000" w:rsidR="00000000" w:rsidRPr="00000000">
              <w:rPr>
                <w:rFonts w:ascii="Avenir" w:cs="Avenir" w:eastAsia="Avenir" w:hAnsi="Avenir"/>
                <w:sz w:val="24"/>
                <w:szCs w:val="24"/>
                <w:rtl w:val="0"/>
              </w:rPr>
              <w:t xml:space="preserve">Overview of engagement strategies and example partners for each target group</w:t>
            </w:r>
            <w:r w:rsidDel="00000000" w:rsidR="00000000" w:rsidRPr="00000000">
              <w:rPr>
                <w:rtl w:val="0"/>
              </w:rPr>
            </w:r>
          </w:p>
        </w:tc>
      </w:tr>
      <w:tr>
        <w:trPr>
          <w:cantSplit w:val="0"/>
          <w:trHeight w:val="60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7">
            <w:pPr>
              <w:widowControl w:val="0"/>
              <w:rPr>
                <w:sz w:val="20"/>
                <w:szCs w:val="20"/>
              </w:rPr>
            </w:pPr>
            <w:r w:rsidDel="00000000" w:rsidR="00000000" w:rsidRPr="00000000">
              <w:rPr>
                <w:rFonts w:ascii="Avenir" w:cs="Avenir" w:eastAsia="Avenir" w:hAnsi="Avenir"/>
                <w:b w:val="1"/>
                <w:rtl w:val="0"/>
              </w:rPr>
              <w:t xml:space="preserve">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8">
            <w:pPr>
              <w:widowControl w:val="0"/>
              <w:rPr>
                <w:sz w:val="20"/>
                <w:szCs w:val="20"/>
              </w:rPr>
            </w:pPr>
            <w:r w:rsidDel="00000000" w:rsidR="00000000" w:rsidRPr="00000000">
              <w:rPr>
                <w:rFonts w:ascii="Avenir" w:cs="Avenir" w:eastAsia="Avenir" w:hAnsi="Avenir"/>
                <w:b w:val="1"/>
                <w:rtl w:val="0"/>
              </w:rPr>
              <w:t xml:space="preserve">Description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widowControl w:val="0"/>
              <w:rPr>
                <w:sz w:val="20"/>
                <w:szCs w:val="20"/>
              </w:rPr>
            </w:pPr>
            <w:r w:rsidDel="00000000" w:rsidR="00000000" w:rsidRPr="00000000">
              <w:rPr>
                <w:rFonts w:ascii="Avenir" w:cs="Avenir" w:eastAsia="Avenir" w:hAnsi="Avenir"/>
                <w:b w:val="1"/>
                <w:rtl w:val="0"/>
              </w:rPr>
              <w:t xml:space="preserve">Relevance to PANGEA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A">
            <w:pPr>
              <w:widowControl w:val="0"/>
              <w:rPr>
                <w:sz w:val="20"/>
                <w:szCs w:val="20"/>
              </w:rPr>
            </w:pPr>
            <w:r w:rsidDel="00000000" w:rsidR="00000000" w:rsidRPr="00000000">
              <w:rPr>
                <w:rFonts w:ascii="Avenir" w:cs="Avenir" w:eastAsia="Avenir" w:hAnsi="Avenir"/>
                <w:b w:val="1"/>
                <w:rtl w:val="0"/>
              </w:rPr>
              <w:t xml:space="preserve">Engagement Strategy &amp; Goals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B">
            <w:pPr>
              <w:widowControl w:val="0"/>
              <w:rPr>
                <w:sz w:val="20"/>
                <w:szCs w:val="20"/>
              </w:rPr>
            </w:pPr>
            <w:r w:rsidDel="00000000" w:rsidR="00000000" w:rsidRPr="00000000">
              <w:rPr>
                <w:rFonts w:ascii="Avenir" w:cs="Avenir" w:eastAsia="Avenir" w:hAnsi="Avenir"/>
                <w:rtl w:val="0"/>
              </w:rPr>
              <w:t xml:space="preserve">Example Partners</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rFonts w:ascii="Avenir" w:cs="Avenir" w:eastAsia="Avenir" w:hAnsi="Avenir"/>
                <w:rtl w:val="0"/>
              </w:rPr>
              <w:t xml:space="preserve">NASA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D">
            <w:pPr>
              <w:widowControl w:val="0"/>
              <w:rPr>
                <w:sz w:val="20"/>
                <w:szCs w:val="20"/>
              </w:rPr>
            </w:pPr>
            <w:r w:rsidDel="00000000" w:rsidR="00000000" w:rsidRPr="00000000">
              <w:rPr>
                <w:rFonts w:ascii="Avenir" w:cs="Avenir" w:eastAsia="Avenir" w:hAnsi="Avenir"/>
                <w:rtl w:val="0"/>
              </w:rPr>
              <w:t xml:space="preserve">NASA Research &amp; Analysis and Earth Action Progams, NASA Capacity Building Program, and NASA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AE">
            <w:pPr>
              <w:widowControl w:val="0"/>
              <w:rPr>
                <w:sz w:val="20"/>
                <w:szCs w:val="20"/>
              </w:rPr>
            </w:pPr>
            <w:commentRangeStart w:id="632"/>
            <w:r w:rsidDel="00000000" w:rsidR="00000000" w:rsidRPr="00000000">
              <w:rPr>
                <w:rFonts w:ascii="Avenir" w:cs="Avenir" w:eastAsia="Avenir" w:hAnsi="Avenir"/>
                <w:rtl w:val="0"/>
              </w:rPr>
              <w:t xml:space="preserve">NASA is the driving force behind PANGEA</w:t>
            </w:r>
            <w:commentRangeEnd w:id="632"/>
            <w:r w:rsidDel="00000000" w:rsidR="00000000" w:rsidRPr="00000000">
              <w:commentReference w:id="632"/>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AF">
            <w:pPr>
              <w:widowControl w:val="0"/>
              <w:rPr>
                <w:sz w:val="20"/>
                <w:szCs w:val="20"/>
              </w:rPr>
            </w:pPr>
            <w:r w:rsidDel="00000000" w:rsidR="00000000" w:rsidRPr="00000000">
              <w:rPr>
                <w:rFonts w:ascii="Avenir" w:cs="Avenir" w:eastAsia="Avenir" w:hAnsi="Avenir"/>
                <w:rtl w:val="0"/>
              </w:rPr>
              <w:t xml:space="preserve">Integrative approach to advancing scientific understanding, calibration and validation, algorithm and product development, partnerships, and capacity building across the NASA enterprise</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B0">
            <w:pPr>
              <w:widowControl w:val="0"/>
              <w:rPr>
                <w:rFonts w:ascii="Avenir" w:cs="Avenir" w:eastAsia="Avenir" w:hAnsi="Avenir"/>
              </w:rPr>
            </w:pPr>
            <w:r w:rsidDel="00000000" w:rsidR="00000000" w:rsidRPr="00000000">
              <w:rPr>
                <w:rFonts w:ascii="Avenir" w:cs="Avenir" w:eastAsia="Avenir" w:hAnsi="Avenir"/>
                <w:rtl w:val="0"/>
              </w:rPr>
              <w:t xml:space="preserve">· Terrestrial Ecology, Biological Diversity &amp; Ecological Conservation, LCLUC, Hydrology</w:t>
            </w:r>
          </w:p>
          <w:p w:rsidR="00000000" w:rsidDel="00000000" w:rsidP="00000000" w:rsidRDefault="00000000" w:rsidRPr="00000000" w14:paraId="000006B1">
            <w:pPr>
              <w:widowControl w:val="0"/>
              <w:rPr>
                <w:rFonts w:ascii="Avenir" w:cs="Avenir" w:eastAsia="Avenir" w:hAnsi="Avenir"/>
              </w:rPr>
            </w:pPr>
            <w:r w:rsidDel="00000000" w:rsidR="00000000" w:rsidRPr="00000000">
              <w:rPr>
                <w:rFonts w:ascii="Avenir" w:cs="Avenir" w:eastAsia="Avenir" w:hAnsi="Avenir"/>
                <w:rtl w:val="0"/>
              </w:rPr>
              <w:t xml:space="preserve">· Climate &amp; Resilience, Disasters, Wildland Fires, NASA Harvest, Water Resources</w:t>
            </w:r>
          </w:p>
          <w:p w:rsidR="00000000" w:rsidDel="00000000" w:rsidP="00000000" w:rsidRDefault="00000000" w:rsidRPr="00000000" w14:paraId="000006B2">
            <w:pPr>
              <w:widowControl w:val="0"/>
              <w:rPr>
                <w:sz w:val="20"/>
                <w:szCs w:val="20"/>
              </w:rPr>
            </w:pPr>
            <w:r w:rsidDel="00000000" w:rsidR="00000000" w:rsidRPr="00000000">
              <w:rPr>
                <w:rFonts w:ascii="Avenir" w:cs="Avenir" w:eastAsia="Avenir" w:hAnsi="Avenir"/>
                <w:rtl w:val="0"/>
              </w:rPr>
              <w:t xml:space="preserve">· SERVIR, ARSET, DEVELOP, GLOBE, Indigenous Peoples Initiative</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B3">
            <w:pPr>
              <w:widowControl w:val="0"/>
              <w:rPr>
                <w:sz w:val="20"/>
                <w:szCs w:val="20"/>
              </w:rPr>
            </w:pPr>
            <w:r w:rsidDel="00000000" w:rsidR="00000000" w:rsidRPr="00000000">
              <w:rPr>
                <w:rFonts w:ascii="Avenir" w:cs="Avenir" w:eastAsia="Avenir" w:hAnsi="Avenir"/>
                <w:rtl w:val="0"/>
              </w:rPr>
              <w:t xml:space="preserve">Other US Government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B4">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B5">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B6">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rPr>
                <w:rFonts w:ascii="Avenir" w:cs="Avenir" w:eastAsia="Avenir" w:hAnsi="Avenir"/>
              </w:rPr>
            </w:pPr>
            <w:r w:rsidDel="00000000" w:rsidR="00000000" w:rsidRPr="00000000">
              <w:rPr>
                <w:rFonts w:ascii="Avenir" w:cs="Avenir" w:eastAsia="Avenir" w:hAnsi="Avenir"/>
                <w:rtl w:val="0"/>
              </w:rPr>
              <w:t xml:space="preserve">· DOE NGEE Tropics*</w:t>
            </w:r>
          </w:p>
          <w:p w:rsidR="00000000" w:rsidDel="00000000" w:rsidP="00000000" w:rsidRDefault="00000000" w:rsidRPr="00000000" w14:paraId="000006B8">
            <w:pPr>
              <w:widowControl w:val="0"/>
              <w:rPr>
                <w:rFonts w:ascii="Avenir" w:cs="Avenir" w:eastAsia="Avenir" w:hAnsi="Avenir"/>
              </w:rPr>
            </w:pPr>
            <w:r w:rsidDel="00000000" w:rsidR="00000000" w:rsidRPr="00000000">
              <w:rPr>
                <w:rFonts w:ascii="Avenir" w:cs="Avenir" w:eastAsia="Avenir" w:hAnsi="Avenir"/>
                <w:rtl w:val="0"/>
              </w:rPr>
              <w:t xml:space="preserve">· NSF BIO, NSF DEB, NSF GOLD-EN, NSF RISE</w:t>
            </w:r>
          </w:p>
          <w:p w:rsidR="00000000" w:rsidDel="00000000" w:rsidP="00000000" w:rsidRDefault="00000000" w:rsidRPr="00000000" w14:paraId="000006B9">
            <w:pPr>
              <w:widowControl w:val="0"/>
              <w:rPr>
                <w:rFonts w:ascii="Avenir" w:cs="Avenir" w:eastAsia="Avenir" w:hAnsi="Avenir"/>
              </w:rPr>
            </w:pPr>
            <w:r w:rsidDel="00000000" w:rsidR="00000000" w:rsidRPr="00000000">
              <w:rPr>
                <w:rFonts w:ascii="Avenir" w:cs="Avenir" w:eastAsia="Avenir" w:hAnsi="Avenir"/>
                <w:rtl w:val="0"/>
              </w:rPr>
              <w:t xml:space="preserve">· USAID CARPE, USAID-PEER**</w:t>
            </w:r>
          </w:p>
          <w:p w:rsidR="00000000" w:rsidDel="00000000" w:rsidP="00000000" w:rsidRDefault="00000000" w:rsidRPr="00000000" w14:paraId="000006BA">
            <w:pPr>
              <w:widowControl w:val="0"/>
              <w:rPr>
                <w:rFonts w:ascii="Avenir" w:cs="Avenir" w:eastAsia="Avenir" w:hAnsi="Avenir"/>
              </w:rPr>
            </w:pPr>
            <w:r w:rsidDel="00000000" w:rsidR="00000000" w:rsidRPr="00000000">
              <w:rPr>
                <w:rFonts w:ascii="Avenir" w:cs="Avenir" w:eastAsia="Avenir" w:hAnsi="Avenir"/>
                <w:rtl w:val="0"/>
              </w:rPr>
              <w:t xml:space="preserve">· USFS-International Program</w:t>
            </w:r>
          </w:p>
          <w:p w:rsidR="00000000" w:rsidDel="00000000" w:rsidP="00000000" w:rsidRDefault="00000000" w:rsidRPr="00000000" w14:paraId="000006BB">
            <w:pPr>
              <w:widowControl w:val="0"/>
              <w:rPr>
                <w:sz w:val="20"/>
                <w:szCs w:val="20"/>
              </w:rPr>
            </w:pPr>
            <w:r w:rsidDel="00000000" w:rsidR="00000000" w:rsidRPr="00000000">
              <w:rPr>
                <w:rFonts w:ascii="Avenir" w:cs="Avenir" w:eastAsia="Avenir" w:hAnsi="Avenir"/>
                <w:rtl w:val="0"/>
              </w:rPr>
              <w:t xml:space="preserve">· USGS SilvaCarbon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BC">
            <w:pPr>
              <w:widowControl w:val="0"/>
              <w:rPr>
                <w:sz w:val="20"/>
                <w:szCs w:val="20"/>
              </w:rPr>
            </w:pPr>
            <w:r w:rsidDel="00000000" w:rsidR="00000000" w:rsidRPr="00000000">
              <w:rPr>
                <w:rFonts w:ascii="Avenir" w:cs="Avenir" w:eastAsia="Avenir" w:hAnsi="Avenir"/>
                <w:rtl w:val="0"/>
              </w:rPr>
              <w:t xml:space="preserve">International Space Agencies and Support Facilities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BD">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BE">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BF">
            <w:pPr>
              <w:widowControl w:val="0"/>
              <w:rPr>
                <w:sz w:val="20"/>
                <w:szCs w:val="20"/>
              </w:rPr>
            </w:pPr>
            <w:r w:rsidDel="00000000" w:rsidR="00000000" w:rsidRPr="00000000">
              <w:rPr>
                <w:rFonts w:ascii="Avenir" w:cs="Avenir" w:eastAsia="Avenir" w:hAnsi="Avenir"/>
                <w:rtl w:val="0"/>
              </w:rPr>
              <w:t xml:space="preserve">Support international collaboration on existing joint missions and airborne campaigns; build capacity to support greater engagement between NASA and space agencies in the tropics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0">
            <w:pPr>
              <w:widowControl w:val="0"/>
              <w:rPr>
                <w:rFonts w:ascii="Avenir" w:cs="Avenir" w:eastAsia="Avenir" w:hAnsi="Avenir"/>
              </w:rPr>
            </w:pPr>
            <w:r w:rsidDel="00000000" w:rsidR="00000000" w:rsidRPr="00000000">
              <w:rPr>
                <w:rFonts w:ascii="Avenir" w:cs="Avenir" w:eastAsia="Avenir" w:hAnsi="Avenir"/>
                <w:rtl w:val="0"/>
              </w:rPr>
              <w:t xml:space="preserve">· Central African Satellite Observatory (OSFAC)</w:t>
            </w:r>
          </w:p>
          <w:p w:rsidR="00000000" w:rsidDel="00000000" w:rsidP="00000000" w:rsidRDefault="00000000" w:rsidRPr="00000000" w14:paraId="000006C1">
            <w:pPr>
              <w:widowControl w:val="0"/>
              <w:rPr>
                <w:rFonts w:ascii="Avenir" w:cs="Avenir" w:eastAsia="Avenir" w:hAnsi="Avenir"/>
              </w:rPr>
            </w:pPr>
            <w:r w:rsidDel="00000000" w:rsidR="00000000" w:rsidRPr="00000000">
              <w:rPr>
                <w:rFonts w:ascii="Avenir" w:cs="Avenir" w:eastAsia="Avenir" w:hAnsi="Avenir"/>
                <w:rtl w:val="0"/>
              </w:rPr>
              <w:t xml:space="preserve">· Gabonese Space Agency (AGEOS)</w:t>
            </w:r>
          </w:p>
          <w:p w:rsidR="00000000" w:rsidDel="00000000" w:rsidP="00000000" w:rsidRDefault="00000000" w:rsidRPr="00000000" w14:paraId="000006C2">
            <w:pPr>
              <w:widowControl w:val="0"/>
              <w:rPr>
                <w:rFonts w:ascii="Avenir" w:cs="Avenir" w:eastAsia="Avenir" w:hAnsi="Avenir"/>
              </w:rPr>
            </w:pPr>
            <w:r w:rsidDel="00000000" w:rsidR="00000000" w:rsidRPr="00000000">
              <w:rPr>
                <w:rFonts w:ascii="Avenir" w:cs="Avenir" w:eastAsia="Avenir" w:hAnsi="Avenir"/>
                <w:rtl w:val="0"/>
              </w:rPr>
              <w:t xml:space="preserve">· European Space Agency (ESA)</w:t>
            </w:r>
          </w:p>
          <w:p w:rsidR="00000000" w:rsidDel="00000000" w:rsidP="00000000" w:rsidRDefault="00000000" w:rsidRPr="00000000" w14:paraId="000006C3">
            <w:pPr>
              <w:widowControl w:val="0"/>
              <w:rPr>
                <w:rFonts w:ascii="Avenir" w:cs="Avenir" w:eastAsia="Avenir" w:hAnsi="Avenir"/>
              </w:rPr>
            </w:pPr>
            <w:r w:rsidDel="00000000" w:rsidR="00000000" w:rsidRPr="00000000">
              <w:rPr>
                <w:rFonts w:ascii="Avenir" w:cs="Avenir" w:eastAsia="Avenir" w:hAnsi="Avenir"/>
                <w:rtl w:val="0"/>
              </w:rPr>
              <w:t xml:space="preserve">· French National Space Agency (CNES)</w:t>
            </w:r>
          </w:p>
          <w:p w:rsidR="00000000" w:rsidDel="00000000" w:rsidP="00000000" w:rsidRDefault="00000000" w:rsidRPr="00000000" w14:paraId="000006C4">
            <w:pPr>
              <w:widowControl w:val="0"/>
              <w:rPr>
                <w:rFonts w:ascii="Avenir" w:cs="Avenir" w:eastAsia="Avenir" w:hAnsi="Avenir"/>
              </w:rPr>
            </w:pPr>
            <w:r w:rsidDel="00000000" w:rsidR="00000000" w:rsidRPr="00000000">
              <w:rPr>
                <w:rFonts w:ascii="Avenir" w:cs="Avenir" w:eastAsia="Avenir" w:hAnsi="Avenir"/>
                <w:rtl w:val="0"/>
              </w:rPr>
              <w:t xml:space="preserve">· The German Aerospace Center (DLR)</w:t>
            </w:r>
          </w:p>
          <w:p w:rsidR="00000000" w:rsidDel="00000000" w:rsidP="00000000" w:rsidRDefault="00000000" w:rsidRPr="00000000" w14:paraId="000006C5">
            <w:pPr>
              <w:widowControl w:val="0"/>
              <w:rPr>
                <w:rFonts w:ascii="Avenir" w:cs="Avenir" w:eastAsia="Avenir" w:hAnsi="Avenir"/>
              </w:rPr>
            </w:pPr>
            <w:r w:rsidDel="00000000" w:rsidR="00000000" w:rsidRPr="00000000">
              <w:rPr>
                <w:rFonts w:ascii="Avenir" w:cs="Avenir" w:eastAsia="Avenir" w:hAnsi="Avenir"/>
                <w:rtl w:val="0"/>
              </w:rPr>
              <w:t xml:space="preserve">· Indian Space Agency (ISRO)</w:t>
            </w:r>
          </w:p>
          <w:p w:rsidR="00000000" w:rsidDel="00000000" w:rsidP="00000000" w:rsidRDefault="00000000" w:rsidRPr="00000000" w14:paraId="000006C6">
            <w:pPr>
              <w:widowControl w:val="0"/>
              <w:rPr>
                <w:rFonts w:ascii="Avenir" w:cs="Avenir" w:eastAsia="Avenir" w:hAnsi="Avenir"/>
              </w:rPr>
            </w:pPr>
            <w:r w:rsidDel="00000000" w:rsidR="00000000" w:rsidRPr="00000000">
              <w:rPr>
                <w:rFonts w:ascii="Avenir" w:cs="Avenir" w:eastAsia="Avenir" w:hAnsi="Avenir"/>
                <w:rtl w:val="0"/>
              </w:rPr>
              <w:t xml:space="preserve">· Brazil's National Institute for Space Research (INPE)</w:t>
            </w:r>
          </w:p>
          <w:p w:rsidR="00000000" w:rsidDel="00000000" w:rsidP="00000000" w:rsidRDefault="00000000" w:rsidRPr="00000000" w14:paraId="000006C7">
            <w:pPr>
              <w:widowControl w:val="0"/>
              <w:rPr>
                <w:sz w:val="20"/>
                <w:szCs w:val="20"/>
              </w:rPr>
            </w:pPr>
            <w:r w:rsidDel="00000000" w:rsidR="00000000" w:rsidRPr="00000000">
              <w:rPr>
                <w:rFonts w:ascii="Avenir" w:cs="Avenir" w:eastAsia="Avenir" w:hAnsi="Avenir"/>
                <w:rtl w:val="0"/>
              </w:rPr>
              <w:t xml:space="preserve">· Japan Aerospace Exploration Agency (JAXA)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8">
            <w:pPr>
              <w:widowControl w:val="0"/>
              <w:rPr>
                <w:sz w:val="20"/>
                <w:szCs w:val="20"/>
              </w:rPr>
            </w:pPr>
            <w:r w:rsidDel="00000000" w:rsidR="00000000" w:rsidRPr="00000000">
              <w:rPr>
                <w:rFonts w:ascii="Avenir" w:cs="Avenir" w:eastAsia="Avenir" w:hAnsi="Avenir"/>
                <w:rtl w:val="0"/>
              </w:rPr>
              <w:t xml:space="preserve">Foreign Government Agencies and National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9">
            <w:pPr>
              <w:widowControl w:val="0"/>
              <w:rPr>
                <w:sz w:val="20"/>
                <w:szCs w:val="20"/>
              </w:rPr>
            </w:pPr>
            <w:r w:rsidDel="00000000" w:rsidR="00000000" w:rsidRPr="00000000">
              <w:rPr>
                <w:rFonts w:ascii="Avenir" w:cs="Avenir" w:eastAsia="Avenir" w:hAnsi="Avenir"/>
                <w:rtl w:val="0"/>
              </w:rPr>
              <w:t xml:space="preserve">National &amp; local sectoral ministries; Geospatial specialized institutions; Government-led multi-stakeholder platforms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rPr>
                <w:sz w:val="20"/>
                <w:szCs w:val="20"/>
              </w:rPr>
            </w:pPr>
            <w:r w:rsidDel="00000000" w:rsidR="00000000" w:rsidRPr="00000000">
              <w:rPr>
                <w:rFonts w:ascii="Avenir" w:cs="Avenir" w:eastAsia="Avenir" w:hAnsi="Avenir"/>
                <w:rtl w:val="0"/>
              </w:rPr>
              <w:t xml:space="preserve">These partners take large-scale action (economic and environmental planning and modelling, law enforcement, investment in research, etc.), and support long-term data and analysis (e.g. weather).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B">
            <w:pPr>
              <w:widowControl w:val="0"/>
              <w:rPr>
                <w:sz w:val="20"/>
                <w:szCs w:val="20"/>
              </w:rPr>
            </w:pPr>
            <w:r w:rsidDel="00000000" w:rsidR="00000000" w:rsidRPr="00000000">
              <w:rPr>
                <w:rFonts w:ascii="Avenir" w:cs="Avenir" w:eastAsia="Avenir" w:hAnsi="Avenir"/>
                <w:rtl w:val="0"/>
              </w:rPr>
              <w:t xml:space="preserve">Inform PANGEA science questions and activities via research institutions; set enabling conditions (institutional, financial, and programmatic) for the ownership of PANGEA’s research outputs; capacity-building for staff at national and local levels.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C">
            <w:pPr>
              <w:widowControl w:val="0"/>
              <w:rPr>
                <w:rFonts w:ascii="Avenir" w:cs="Avenir" w:eastAsia="Avenir" w:hAnsi="Avenir"/>
              </w:rPr>
            </w:pPr>
            <w:r w:rsidDel="00000000" w:rsidR="00000000" w:rsidRPr="00000000">
              <w:rPr>
                <w:rFonts w:ascii="Avenir" w:cs="Avenir" w:eastAsia="Avenir" w:hAnsi="Avenir"/>
                <w:rtl w:val="0"/>
              </w:rPr>
              <w:t xml:space="preserve">· Brazil National Institute of Amazonian Research (INPA)</w:t>
            </w:r>
          </w:p>
          <w:p w:rsidR="00000000" w:rsidDel="00000000" w:rsidP="00000000" w:rsidRDefault="00000000" w:rsidRPr="00000000" w14:paraId="000006CD">
            <w:pPr>
              <w:widowControl w:val="0"/>
              <w:rPr>
                <w:rFonts w:ascii="Avenir" w:cs="Avenir" w:eastAsia="Avenir" w:hAnsi="Avenir"/>
              </w:rPr>
            </w:pPr>
            <w:r w:rsidDel="00000000" w:rsidR="00000000" w:rsidRPr="00000000">
              <w:rPr>
                <w:rFonts w:ascii="Avenir" w:cs="Avenir" w:eastAsia="Avenir" w:hAnsi="Avenir"/>
                <w:rtl w:val="0"/>
              </w:rPr>
              <w:t xml:space="preserve">· Cameroon National Climate Change Observatory (ONACC)</w:t>
            </w:r>
          </w:p>
          <w:p w:rsidR="00000000" w:rsidDel="00000000" w:rsidP="00000000" w:rsidRDefault="00000000" w:rsidRPr="00000000" w14:paraId="000006CE">
            <w:pPr>
              <w:widowControl w:val="0"/>
              <w:rPr>
                <w:rFonts w:ascii="Avenir" w:cs="Avenir" w:eastAsia="Avenir" w:hAnsi="Avenir"/>
              </w:rPr>
            </w:pPr>
            <w:r w:rsidDel="00000000" w:rsidR="00000000" w:rsidRPr="00000000">
              <w:rPr>
                <w:rFonts w:ascii="Avenir" w:cs="Avenir" w:eastAsia="Avenir" w:hAnsi="Avenir"/>
                <w:rtl w:val="0"/>
              </w:rPr>
              <w:t xml:space="preserve">· Ministries of Environment, Forests, Fauna, Agriculture, and Scientific Research</w:t>
            </w:r>
          </w:p>
          <w:p w:rsidR="00000000" w:rsidDel="00000000" w:rsidP="00000000" w:rsidRDefault="00000000" w:rsidRPr="00000000" w14:paraId="000006CF">
            <w:pPr>
              <w:widowControl w:val="0"/>
              <w:rPr>
                <w:rFonts w:ascii="Avenir" w:cs="Avenir" w:eastAsia="Avenir" w:hAnsi="Avenir"/>
              </w:rPr>
            </w:pPr>
            <w:r w:rsidDel="00000000" w:rsidR="00000000" w:rsidRPr="00000000">
              <w:rPr>
                <w:rFonts w:ascii="Avenir" w:cs="Avenir" w:eastAsia="Avenir" w:hAnsi="Avenir"/>
                <w:rtl w:val="0"/>
              </w:rPr>
              <w:t xml:space="preserve">· Congo Basin Forest Partnership (CBFP)</w:t>
            </w:r>
          </w:p>
          <w:p w:rsidR="00000000" w:rsidDel="00000000" w:rsidP="00000000" w:rsidRDefault="00000000" w:rsidRPr="00000000" w14:paraId="000006D0">
            <w:pPr>
              <w:widowControl w:val="0"/>
              <w:rPr>
                <w:rFonts w:ascii="Avenir" w:cs="Avenir" w:eastAsia="Avenir" w:hAnsi="Avenir"/>
              </w:rPr>
            </w:pPr>
            <w:r w:rsidDel="00000000" w:rsidR="00000000" w:rsidRPr="00000000">
              <w:rPr>
                <w:rFonts w:ascii="Avenir" w:cs="Avenir" w:eastAsia="Avenir" w:hAnsi="Avenir"/>
                <w:rtl w:val="0"/>
              </w:rPr>
              <w:t xml:space="preserve">· São Paulo Research Foundation (FAPESP)</w:t>
            </w:r>
          </w:p>
          <w:p w:rsidR="00000000" w:rsidDel="00000000" w:rsidP="00000000" w:rsidRDefault="00000000" w:rsidRPr="00000000" w14:paraId="000006D1">
            <w:pPr>
              <w:widowControl w:val="0"/>
              <w:rPr>
                <w:rFonts w:ascii="Avenir" w:cs="Avenir" w:eastAsia="Avenir" w:hAnsi="Avenir"/>
              </w:rPr>
            </w:pPr>
            <w:r w:rsidDel="00000000" w:rsidR="00000000" w:rsidRPr="00000000">
              <w:rPr>
                <w:rFonts w:ascii="Avenir" w:cs="Avenir" w:eastAsia="Avenir" w:hAnsi="Avenir"/>
                <w:rtl w:val="0"/>
              </w:rPr>
              <w:t xml:space="preserve">· Gabon National Center for Scientific and Technological Research (CENAREST)</w:t>
            </w:r>
          </w:p>
          <w:p w:rsidR="00000000" w:rsidDel="00000000" w:rsidP="00000000" w:rsidRDefault="00000000" w:rsidRPr="00000000" w14:paraId="000006D2">
            <w:pPr>
              <w:widowControl w:val="0"/>
              <w:rPr>
                <w:rFonts w:ascii="Avenir" w:cs="Avenir" w:eastAsia="Avenir" w:hAnsi="Avenir"/>
                <w:color w:val="ff0000"/>
              </w:rPr>
            </w:pPr>
            <w:r w:rsidDel="00000000" w:rsidR="00000000" w:rsidRPr="00000000">
              <w:rPr>
                <w:rFonts w:ascii="Avenir" w:cs="Avenir" w:eastAsia="Avenir" w:hAnsi="Avenir"/>
                <w:color w:val="ff0000"/>
                <w:rtl w:val="0"/>
              </w:rPr>
              <w:t xml:space="preserve">· PERU</w:t>
            </w:r>
          </w:p>
          <w:p w:rsidR="00000000" w:rsidDel="00000000" w:rsidP="00000000" w:rsidRDefault="00000000" w:rsidRPr="00000000" w14:paraId="000006D3">
            <w:pPr>
              <w:widowControl w:val="0"/>
              <w:rPr>
                <w:sz w:val="20"/>
                <w:szCs w:val="20"/>
              </w:rPr>
            </w:pPr>
            <w:r w:rsidDel="00000000" w:rsidR="00000000" w:rsidRPr="00000000">
              <w:rPr>
                <w:rFonts w:ascii="Avenir" w:cs="Avenir" w:eastAsia="Avenir" w:hAnsi="Avenir"/>
                <w:color w:val="ff0000"/>
                <w:rtl w:val="0"/>
              </w:rPr>
              <w:t xml:space="preserve">· COLOMBIA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4">
            <w:pPr>
              <w:widowControl w:val="0"/>
              <w:rPr>
                <w:sz w:val="20"/>
                <w:szCs w:val="20"/>
              </w:rPr>
            </w:pPr>
            <w:r w:rsidDel="00000000" w:rsidR="00000000" w:rsidRPr="00000000">
              <w:rPr>
                <w:rFonts w:ascii="Avenir" w:cs="Avenir" w:eastAsia="Avenir" w:hAnsi="Avenir"/>
                <w:rtl w:val="0"/>
              </w:rPr>
              <w:t xml:space="preserve">Scientific Institutions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rPr>
                <w:sz w:val="20"/>
                <w:szCs w:val="20"/>
              </w:rPr>
            </w:pPr>
            <w:r w:rsidDel="00000000" w:rsidR="00000000" w:rsidRPr="00000000">
              <w:rPr>
                <w:rFonts w:ascii="Avenir" w:cs="Avenir" w:eastAsia="Avenir" w:hAnsi="Avenir"/>
                <w:rtl w:val="0"/>
              </w:rPr>
              <w:t xml:space="preserve">Universities and colleges; national labs; research consortiums;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rPr>
                <w:sz w:val="20"/>
                <w:szCs w:val="20"/>
              </w:rPr>
            </w:pPr>
            <w:r w:rsidDel="00000000" w:rsidR="00000000" w:rsidRPr="00000000">
              <w:rPr>
                <w:rFonts w:ascii="Avenir" w:cs="Avenir" w:eastAsia="Avenir" w:hAnsi="Avenir"/>
                <w:rtl w:val="0"/>
              </w:rPr>
              <w:t xml:space="preserve">These partners facilitate knowledge and tech transfer to generate capacity in the local and regional institutions to train the next generation of scientists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7">
            <w:pPr>
              <w:widowControl w:val="0"/>
              <w:rPr>
                <w:rFonts w:ascii="Avenir" w:cs="Avenir" w:eastAsia="Avenir" w:hAnsi="Avenir"/>
              </w:rPr>
            </w:pPr>
            <w:r w:rsidDel="00000000" w:rsidR="00000000" w:rsidRPr="00000000">
              <w:rPr>
                <w:rFonts w:ascii="Avenir" w:cs="Avenir" w:eastAsia="Avenir" w:hAnsi="Avenir"/>
                <w:rtl w:val="0"/>
              </w:rPr>
              <w:t xml:space="preserve">Review the current language in the White Paper</w:t>
            </w:r>
          </w:p>
          <w:p w:rsidR="00000000" w:rsidDel="00000000" w:rsidP="00000000" w:rsidRDefault="00000000" w:rsidRPr="00000000" w14:paraId="000006D8">
            <w:pPr>
              <w:widowControl w:val="0"/>
              <w:rPr>
                <w:rFonts w:ascii="Avenir" w:cs="Avenir" w:eastAsia="Avenir" w:hAnsi="Avenir"/>
              </w:rPr>
            </w:pPr>
            <w:r w:rsidDel="00000000" w:rsidR="00000000" w:rsidRPr="00000000">
              <w:rPr>
                <w:rtl w:val="0"/>
              </w:rPr>
            </w:r>
          </w:p>
          <w:p w:rsidR="00000000" w:rsidDel="00000000" w:rsidP="00000000" w:rsidRDefault="00000000" w:rsidRPr="00000000" w14:paraId="000006D9">
            <w:pPr>
              <w:widowControl w:val="0"/>
              <w:rPr>
                <w:sz w:val="20"/>
                <w:szCs w:val="20"/>
              </w:rPr>
            </w:pPr>
            <w:r w:rsidDel="00000000" w:rsidR="00000000" w:rsidRPr="00000000">
              <w:rPr>
                <w:rFonts w:ascii="Avenir" w:cs="Avenir" w:eastAsia="Avenir" w:hAnsi="Avenir"/>
                <w:rtl w:val="0"/>
              </w:rPr>
              <w:t xml:space="preserve">Special focus on female and youth researchers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widowControl w:val="0"/>
              <w:rPr>
                <w:rFonts w:ascii="Avenir" w:cs="Avenir" w:eastAsia="Avenir" w:hAnsi="Avenir"/>
              </w:rPr>
            </w:pPr>
            <w:r w:rsidDel="00000000" w:rsidR="00000000" w:rsidRPr="00000000">
              <w:rPr>
                <w:rFonts w:ascii="Avenir" w:cs="Avenir" w:eastAsia="Avenir" w:hAnsi="Avenir"/>
                <w:rtl w:val="0"/>
              </w:rPr>
              <w:t xml:space="preserve">· Alexander von Humboldt Biological Resources Research Institute</w:t>
            </w:r>
          </w:p>
          <w:p w:rsidR="00000000" w:rsidDel="00000000" w:rsidP="00000000" w:rsidRDefault="00000000" w:rsidRPr="00000000" w14:paraId="000006DB">
            <w:pPr>
              <w:widowControl w:val="0"/>
              <w:rPr>
                <w:rFonts w:ascii="Avenir" w:cs="Avenir" w:eastAsia="Avenir" w:hAnsi="Avenir"/>
              </w:rPr>
            </w:pPr>
            <w:r w:rsidDel="00000000" w:rsidR="00000000" w:rsidRPr="00000000">
              <w:rPr>
                <w:rFonts w:ascii="Avenir" w:cs="Avenir" w:eastAsia="Avenir" w:hAnsi="Avenir"/>
                <w:rtl w:val="0"/>
              </w:rPr>
              <w:t xml:space="preserve">· Alliance Bioversity International &amp; CIAT</w:t>
            </w:r>
          </w:p>
          <w:p w:rsidR="00000000" w:rsidDel="00000000" w:rsidP="00000000" w:rsidRDefault="00000000" w:rsidRPr="00000000" w14:paraId="000006DC">
            <w:pPr>
              <w:widowControl w:val="0"/>
              <w:rPr>
                <w:rFonts w:ascii="Avenir" w:cs="Avenir" w:eastAsia="Avenir" w:hAnsi="Avenir"/>
              </w:rPr>
            </w:pPr>
            <w:r w:rsidDel="00000000" w:rsidR="00000000" w:rsidRPr="00000000">
              <w:rPr>
                <w:rFonts w:ascii="Avenir" w:cs="Avenir" w:eastAsia="Avenir" w:hAnsi="Avenir"/>
                <w:rtl w:val="0"/>
              </w:rPr>
              <w:t xml:space="preserve">· Congo Basin Institute (CBI)</w:t>
            </w:r>
          </w:p>
          <w:p w:rsidR="00000000" w:rsidDel="00000000" w:rsidP="00000000" w:rsidRDefault="00000000" w:rsidRPr="00000000" w14:paraId="000006DD">
            <w:pPr>
              <w:widowControl w:val="0"/>
              <w:rPr>
                <w:rFonts w:ascii="Avenir" w:cs="Avenir" w:eastAsia="Avenir" w:hAnsi="Avenir"/>
              </w:rPr>
            </w:pPr>
            <w:r w:rsidDel="00000000" w:rsidR="00000000" w:rsidRPr="00000000">
              <w:rPr>
                <w:rFonts w:ascii="Avenir" w:cs="Avenir" w:eastAsia="Avenir" w:hAnsi="Avenir"/>
                <w:rtl w:val="0"/>
              </w:rPr>
              <w:t xml:space="preserve">· International Institute for Tropical Agriculture (IITA)</w:t>
            </w:r>
          </w:p>
          <w:p w:rsidR="00000000" w:rsidDel="00000000" w:rsidP="00000000" w:rsidRDefault="00000000" w:rsidRPr="00000000" w14:paraId="000006DE">
            <w:pPr>
              <w:widowControl w:val="0"/>
              <w:rPr>
                <w:rFonts w:ascii="Avenir" w:cs="Avenir" w:eastAsia="Avenir" w:hAnsi="Avenir"/>
              </w:rPr>
            </w:pPr>
            <w:r w:rsidDel="00000000" w:rsidR="00000000" w:rsidRPr="00000000">
              <w:rPr>
                <w:rFonts w:ascii="Avenir" w:cs="Avenir" w:eastAsia="Avenir" w:hAnsi="Avenir"/>
                <w:rtl w:val="0"/>
              </w:rPr>
              <w:t xml:space="preserve">· LBA</w:t>
            </w:r>
          </w:p>
          <w:p w:rsidR="00000000" w:rsidDel="00000000" w:rsidP="00000000" w:rsidRDefault="00000000" w:rsidRPr="00000000" w14:paraId="000006DF">
            <w:pPr>
              <w:widowControl w:val="0"/>
              <w:rPr>
                <w:sz w:val="20"/>
                <w:szCs w:val="20"/>
              </w:rPr>
            </w:pPr>
            <w:r w:rsidDel="00000000" w:rsidR="00000000" w:rsidRPr="00000000">
              <w:rPr>
                <w:rFonts w:ascii="Avenir" w:cs="Avenir" w:eastAsia="Avenir" w:hAnsi="Avenir"/>
                <w:rtl w:val="0"/>
              </w:rPr>
              <w:t xml:space="preserve">· Woodwell Climate Research Center</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0">
            <w:pPr>
              <w:widowControl w:val="0"/>
              <w:rPr>
                <w:sz w:val="20"/>
                <w:szCs w:val="20"/>
              </w:rPr>
            </w:pPr>
            <w:r w:rsidDel="00000000" w:rsidR="00000000" w:rsidRPr="00000000">
              <w:rPr>
                <w:rFonts w:ascii="Avenir" w:cs="Avenir" w:eastAsia="Avenir" w:hAnsi="Avenir"/>
                <w:rtl w:val="0"/>
              </w:rPr>
              <w:t xml:space="preserve">Coordinated international research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1">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2">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3">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4">
            <w:pPr>
              <w:widowControl w:val="0"/>
              <w:rPr>
                <w:rFonts w:ascii="Avenir" w:cs="Avenir" w:eastAsia="Avenir" w:hAnsi="Avenir"/>
              </w:rPr>
            </w:pPr>
            <w:r w:rsidDel="00000000" w:rsidR="00000000" w:rsidRPr="00000000">
              <w:rPr>
                <w:rFonts w:ascii="Avenir" w:cs="Avenir" w:eastAsia="Avenir" w:hAnsi="Avenir"/>
                <w:rtl w:val="0"/>
              </w:rPr>
              <w:t xml:space="preserve">· Alliance for Tropical Forest Science (ATFS)</w:t>
            </w:r>
          </w:p>
          <w:p w:rsidR="00000000" w:rsidDel="00000000" w:rsidP="00000000" w:rsidRDefault="00000000" w:rsidRPr="00000000" w14:paraId="000006E5">
            <w:pPr>
              <w:widowControl w:val="0"/>
              <w:rPr>
                <w:rFonts w:ascii="Avenir" w:cs="Avenir" w:eastAsia="Avenir" w:hAnsi="Avenir"/>
              </w:rPr>
            </w:pPr>
            <w:r w:rsidDel="00000000" w:rsidR="00000000" w:rsidRPr="00000000">
              <w:rPr>
                <w:rFonts w:ascii="Avenir" w:cs="Avenir" w:eastAsia="Avenir" w:hAnsi="Avenir"/>
                <w:rtl w:val="0"/>
              </w:rPr>
              <w:t xml:space="preserve">· AndesFlux</w:t>
            </w:r>
          </w:p>
          <w:p w:rsidR="00000000" w:rsidDel="00000000" w:rsidP="00000000" w:rsidRDefault="00000000" w:rsidRPr="00000000" w14:paraId="000006E6">
            <w:pPr>
              <w:widowControl w:val="0"/>
              <w:rPr>
                <w:rFonts w:ascii="Avenir" w:cs="Avenir" w:eastAsia="Avenir" w:hAnsi="Avenir"/>
              </w:rPr>
            </w:pPr>
            <w:r w:rsidDel="00000000" w:rsidR="00000000" w:rsidRPr="00000000">
              <w:rPr>
                <w:rFonts w:ascii="Avenir" w:cs="Avenir" w:eastAsia="Avenir" w:hAnsi="Avenir"/>
                <w:rtl w:val="0"/>
              </w:rPr>
              <w:t xml:space="preserve">· ASCEND</w:t>
            </w:r>
          </w:p>
          <w:p w:rsidR="00000000" w:rsidDel="00000000" w:rsidP="00000000" w:rsidRDefault="00000000" w:rsidRPr="00000000" w14:paraId="000006E7">
            <w:pPr>
              <w:widowControl w:val="0"/>
              <w:rPr>
                <w:rFonts w:ascii="Avenir" w:cs="Avenir" w:eastAsia="Avenir" w:hAnsi="Avenir"/>
              </w:rPr>
            </w:pPr>
            <w:r w:rsidDel="00000000" w:rsidR="00000000" w:rsidRPr="00000000">
              <w:rPr>
                <w:rFonts w:ascii="Avenir" w:cs="Avenir" w:eastAsia="Avenir" w:hAnsi="Avenir"/>
                <w:rtl w:val="0"/>
              </w:rPr>
              <w:t xml:space="preserve">· Congo Basin Science Initiative (CBSI)</w:t>
            </w:r>
          </w:p>
          <w:p w:rsidR="00000000" w:rsidDel="00000000" w:rsidP="00000000" w:rsidRDefault="00000000" w:rsidRPr="00000000" w14:paraId="000006E8">
            <w:pPr>
              <w:widowControl w:val="0"/>
              <w:rPr>
                <w:rFonts w:ascii="Avenir" w:cs="Avenir" w:eastAsia="Avenir" w:hAnsi="Avenir"/>
              </w:rPr>
            </w:pPr>
            <w:r w:rsidDel="00000000" w:rsidR="00000000" w:rsidRPr="00000000">
              <w:rPr>
                <w:rFonts w:ascii="Avenir" w:cs="Avenir" w:eastAsia="Avenir" w:hAnsi="Avenir"/>
                <w:rtl w:val="0"/>
              </w:rPr>
              <w:t xml:space="preserve">· FLUXNET Regional Networks (e.g., AmeriFlux, ICOS, AsiaFlux)</w:t>
            </w:r>
          </w:p>
          <w:p w:rsidR="00000000" w:rsidDel="00000000" w:rsidP="00000000" w:rsidRDefault="00000000" w:rsidRPr="00000000" w14:paraId="000006E9">
            <w:pPr>
              <w:widowControl w:val="0"/>
              <w:rPr>
                <w:rFonts w:ascii="Avenir" w:cs="Avenir" w:eastAsia="Avenir" w:hAnsi="Avenir"/>
              </w:rPr>
            </w:pPr>
            <w:r w:rsidDel="00000000" w:rsidR="00000000" w:rsidRPr="00000000">
              <w:rPr>
                <w:rFonts w:ascii="Avenir" w:cs="Avenir" w:eastAsia="Avenir" w:hAnsi="Avenir"/>
                <w:rtl w:val="0"/>
              </w:rPr>
              <w:t xml:space="preserve">· GEO-TREES</w:t>
            </w:r>
          </w:p>
          <w:p w:rsidR="00000000" w:rsidDel="00000000" w:rsidP="00000000" w:rsidRDefault="00000000" w:rsidRPr="00000000" w14:paraId="000006EA">
            <w:pPr>
              <w:widowControl w:val="0"/>
              <w:rPr>
                <w:sz w:val="20"/>
                <w:szCs w:val="20"/>
              </w:rPr>
            </w:pPr>
            <w:r w:rsidDel="00000000" w:rsidR="00000000" w:rsidRPr="00000000">
              <w:rPr>
                <w:rFonts w:ascii="Avenir" w:cs="Avenir" w:eastAsia="Avenir" w:hAnsi="Avenir"/>
                <w:rtl w:val="0"/>
              </w:rPr>
              <w:t xml:space="preserve">· One Forest Vision</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rPr>
                <w:sz w:val="20"/>
                <w:szCs w:val="20"/>
              </w:rPr>
            </w:pPr>
            <w:r w:rsidDel="00000000" w:rsidR="00000000" w:rsidRPr="00000000">
              <w:rPr>
                <w:rFonts w:ascii="Avenir" w:cs="Avenir" w:eastAsia="Avenir" w:hAnsi="Avenir"/>
                <w:rtl w:val="0"/>
              </w:rPr>
              <w:t xml:space="preserve">Civil society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C">
            <w:pPr>
              <w:widowControl w:val="0"/>
              <w:rPr>
                <w:sz w:val="20"/>
                <w:szCs w:val="20"/>
              </w:rPr>
            </w:pPr>
            <w:r w:rsidDel="00000000" w:rsidR="00000000" w:rsidRPr="00000000">
              <w:rPr>
                <w:rFonts w:ascii="Avenir" w:cs="Avenir" w:eastAsia="Avenir" w:hAnsi="Avenir"/>
                <w:rtl w:val="0"/>
              </w:rPr>
              <w:t xml:space="preserve">National and international non-governmental organizations (NGOs) and non-governmental research initiatives with a presence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D">
            <w:pPr>
              <w:widowControl w:val="0"/>
              <w:rPr>
                <w:sz w:val="20"/>
                <w:szCs w:val="20"/>
              </w:rPr>
            </w:pPr>
            <w:r w:rsidDel="00000000" w:rsidR="00000000" w:rsidRPr="00000000">
              <w:rPr>
                <w:rFonts w:ascii="Avenir" w:cs="Avenir" w:eastAsia="Avenir" w:hAnsi="Avenir"/>
                <w:rtl w:val="0"/>
              </w:rPr>
              <w:t xml:space="preserve">These partners facilitate knowledge consolidation on carbon, biodiversity, and social-ecological systems; translate research outputs into ongoing CSO-led campaigns and actions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EE">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F">
            <w:pPr>
              <w:widowControl w:val="0"/>
              <w:rPr>
                <w:rFonts w:ascii="Avenir" w:cs="Avenir" w:eastAsia="Avenir" w:hAnsi="Avenir"/>
              </w:rPr>
            </w:pPr>
            <w:r w:rsidDel="00000000" w:rsidR="00000000" w:rsidRPr="00000000">
              <w:rPr>
                <w:rFonts w:ascii="Avenir" w:cs="Avenir" w:eastAsia="Avenir" w:hAnsi="Avenir"/>
                <w:rtl w:val="0"/>
              </w:rPr>
              <w:t xml:space="preserve">· Conservation International</w:t>
            </w:r>
          </w:p>
          <w:p w:rsidR="00000000" w:rsidDel="00000000" w:rsidP="00000000" w:rsidRDefault="00000000" w:rsidRPr="00000000" w14:paraId="000006F0">
            <w:pPr>
              <w:widowControl w:val="0"/>
              <w:rPr>
                <w:rFonts w:ascii="Avenir" w:cs="Avenir" w:eastAsia="Avenir" w:hAnsi="Avenir"/>
              </w:rPr>
            </w:pPr>
            <w:r w:rsidDel="00000000" w:rsidR="00000000" w:rsidRPr="00000000">
              <w:rPr>
                <w:rFonts w:ascii="Avenir" w:cs="Avenir" w:eastAsia="Avenir" w:hAnsi="Avenir"/>
                <w:rtl w:val="0"/>
              </w:rPr>
              <w:t xml:space="preserve">CTREES</w:t>
            </w:r>
          </w:p>
          <w:p w:rsidR="00000000" w:rsidDel="00000000" w:rsidP="00000000" w:rsidRDefault="00000000" w:rsidRPr="00000000" w14:paraId="000006F1">
            <w:pPr>
              <w:widowControl w:val="0"/>
              <w:rPr>
                <w:rFonts w:ascii="Avenir" w:cs="Avenir" w:eastAsia="Avenir" w:hAnsi="Avenir"/>
              </w:rPr>
            </w:pPr>
            <w:r w:rsidDel="00000000" w:rsidR="00000000" w:rsidRPr="00000000">
              <w:rPr>
                <w:rFonts w:ascii="Avenir" w:cs="Avenir" w:eastAsia="Avenir" w:hAnsi="Avenir"/>
                <w:rtl w:val="0"/>
              </w:rPr>
              <w:t xml:space="preserve">· World Resources Institute (including Global Forest Watch)</w:t>
            </w:r>
          </w:p>
          <w:p w:rsidR="00000000" w:rsidDel="00000000" w:rsidP="00000000" w:rsidRDefault="00000000" w:rsidRPr="00000000" w14:paraId="000006F2">
            <w:pPr>
              <w:widowControl w:val="0"/>
              <w:rPr>
                <w:rFonts w:ascii="Avenir" w:cs="Avenir" w:eastAsia="Avenir" w:hAnsi="Avenir"/>
              </w:rPr>
            </w:pPr>
            <w:r w:rsidDel="00000000" w:rsidR="00000000" w:rsidRPr="00000000">
              <w:rPr>
                <w:rFonts w:ascii="Avenir" w:cs="Avenir" w:eastAsia="Avenir" w:hAnsi="Avenir"/>
                <w:rtl w:val="0"/>
              </w:rPr>
              <w:t xml:space="preserve">· Mapbiomas</w:t>
            </w:r>
          </w:p>
          <w:p w:rsidR="00000000" w:rsidDel="00000000" w:rsidP="00000000" w:rsidRDefault="00000000" w:rsidRPr="00000000" w14:paraId="000006F3">
            <w:pPr>
              <w:widowControl w:val="0"/>
              <w:rPr>
                <w:sz w:val="20"/>
                <w:szCs w:val="20"/>
              </w:rPr>
            </w:pPr>
            <w:r w:rsidDel="00000000" w:rsidR="00000000" w:rsidRPr="00000000">
              <w:rPr>
                <w:rFonts w:ascii="Avenir" w:cs="Avenir" w:eastAsia="Avenir" w:hAnsi="Avenir"/>
                <w:rtl w:val="0"/>
              </w:rPr>
              <w:t xml:space="preserve">· Small Mammal Conservation Organization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rPr>
                <w:sz w:val="20"/>
                <w:szCs w:val="20"/>
              </w:rPr>
            </w:pPr>
            <w:r w:rsidDel="00000000" w:rsidR="00000000" w:rsidRPr="00000000">
              <w:rPr>
                <w:rFonts w:ascii="Avenir" w:cs="Avenir" w:eastAsia="Avenir" w:hAnsi="Avenir"/>
                <w:rtl w:val="0"/>
              </w:rPr>
              <w:t xml:space="preserve">Indigenous Peoples and Local Community Alliances and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widowControl w:val="0"/>
              <w:rPr>
                <w:sz w:val="20"/>
                <w:szCs w:val="20"/>
              </w:rPr>
            </w:pPr>
            <w:r w:rsidDel="00000000" w:rsidR="00000000" w:rsidRPr="00000000">
              <w:rPr>
                <w:rFonts w:ascii="Avenir" w:cs="Avenir" w:eastAsia="Avenir" w:hAnsi="Avenir"/>
                <w:rtl w:val="0"/>
              </w:rPr>
              <w:t xml:space="preserve">Indigenous people-, local community-, and women- led organizations and alliances active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widowControl w:val="0"/>
              <w:rPr>
                <w:sz w:val="20"/>
                <w:szCs w:val="20"/>
              </w:rPr>
            </w:pPr>
            <w:r w:rsidDel="00000000" w:rsidR="00000000" w:rsidRPr="00000000">
              <w:rPr>
                <w:rFonts w:ascii="Avenir" w:cs="Avenir" w:eastAsia="Avenir" w:hAnsi="Avenir"/>
                <w:rtl w:val="0"/>
              </w:rPr>
              <w:t xml:space="preserve">These partners are connected with most relevant communities, leaders, and partners in targeted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widowControl w:val="0"/>
              <w:rPr>
                <w:sz w:val="20"/>
                <w:szCs w:val="20"/>
              </w:rPr>
            </w:pPr>
            <w:r w:rsidDel="00000000" w:rsidR="00000000" w:rsidRPr="00000000">
              <w:rPr>
                <w:rFonts w:ascii="Avenir" w:cs="Avenir" w:eastAsia="Avenir" w:hAnsi="Avenir"/>
                <w:rtl w:val="0"/>
              </w:rPr>
              <w:t xml:space="preserve">Co-design science questions and applications that directly affect IPLCs, women, and other groups; co-design ground and airborne field campaign activities in territories and local communties; provide training to empower IPLCs in data collection, research, and communication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widowControl w:val="0"/>
              <w:rPr>
                <w:rFonts w:ascii="Avenir" w:cs="Avenir" w:eastAsia="Avenir" w:hAnsi="Avenir"/>
              </w:rPr>
            </w:pPr>
            <w:r w:rsidDel="00000000" w:rsidR="00000000" w:rsidRPr="00000000">
              <w:rPr>
                <w:rFonts w:ascii="Avenir" w:cs="Avenir" w:eastAsia="Avenir" w:hAnsi="Avenir"/>
                <w:rtl w:val="0"/>
              </w:rPr>
              <w:t xml:space="preserve">· Global Alliance of Territorial Communities</w:t>
            </w:r>
          </w:p>
          <w:p w:rsidR="00000000" w:rsidDel="00000000" w:rsidP="00000000" w:rsidRDefault="00000000" w:rsidRPr="00000000" w14:paraId="000006F9">
            <w:pPr>
              <w:widowControl w:val="0"/>
              <w:rPr>
                <w:rFonts w:ascii="Avenir" w:cs="Avenir" w:eastAsia="Avenir" w:hAnsi="Avenir"/>
              </w:rPr>
            </w:pPr>
            <w:r w:rsidDel="00000000" w:rsidR="00000000" w:rsidRPr="00000000">
              <w:rPr>
                <w:rFonts w:ascii="Avenir" w:cs="Avenir" w:eastAsia="Avenir" w:hAnsi="Avenir"/>
                <w:rtl w:val="0"/>
              </w:rPr>
              <w:t xml:space="preserve">· Rights and Resources Initiative</w:t>
            </w:r>
          </w:p>
          <w:p w:rsidR="00000000" w:rsidDel="00000000" w:rsidP="00000000" w:rsidRDefault="00000000" w:rsidRPr="00000000" w14:paraId="000006FA">
            <w:pPr>
              <w:widowControl w:val="0"/>
              <w:rPr>
                <w:rFonts w:ascii="Avenir" w:cs="Avenir" w:eastAsia="Avenir" w:hAnsi="Avenir"/>
              </w:rPr>
            </w:pPr>
            <w:r w:rsidDel="00000000" w:rsidR="00000000" w:rsidRPr="00000000">
              <w:rPr>
                <w:rFonts w:ascii="Avenir" w:cs="Avenir" w:eastAsia="Avenir" w:hAnsi="Avenir"/>
                <w:rtl w:val="0"/>
              </w:rPr>
              <w:t xml:space="preserve">· CBI School for Indigenous and Local Knowledge</w:t>
            </w:r>
          </w:p>
          <w:p w:rsidR="00000000" w:rsidDel="00000000" w:rsidP="00000000" w:rsidRDefault="00000000" w:rsidRPr="00000000" w14:paraId="000006FB">
            <w:pPr>
              <w:widowControl w:val="0"/>
              <w:rPr>
                <w:sz w:val="20"/>
                <w:szCs w:val="20"/>
              </w:rPr>
            </w:pPr>
            <w:r w:rsidDel="00000000" w:rsidR="00000000" w:rsidRPr="00000000">
              <w:rPr>
                <w:rFonts w:ascii="Avenir" w:cs="Avenir" w:eastAsia="Avenir" w:hAnsi="Avenir"/>
                <w:rtl w:val="0"/>
              </w:rPr>
              <w:t xml:space="preserve">· Dynamique des Groupes des Peuples Autochtones (DGPA-DRC)</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C">
            <w:pPr>
              <w:widowControl w:val="0"/>
              <w:rPr>
                <w:sz w:val="20"/>
                <w:szCs w:val="20"/>
              </w:rPr>
            </w:pPr>
            <w:r w:rsidDel="00000000" w:rsidR="00000000" w:rsidRPr="00000000">
              <w:rPr>
                <w:rFonts w:ascii="Avenir" w:cs="Avenir" w:eastAsia="Avenir" w:hAnsi="Avenir"/>
                <w:rtl w:val="0"/>
              </w:rPr>
              <w:t xml:space="preserve">Donor 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D">
            <w:pPr>
              <w:widowControl w:val="0"/>
              <w:rPr>
                <w:rFonts w:ascii="Avenir" w:cs="Avenir" w:eastAsia="Avenir" w:hAnsi="Avenir"/>
              </w:rPr>
            </w:pPr>
            <w:r w:rsidDel="00000000" w:rsidR="00000000" w:rsidRPr="00000000">
              <w:rPr>
                <w:rFonts w:ascii="Avenir" w:cs="Avenir" w:eastAsia="Avenir" w:hAnsi="Avenir"/>
                <w:rtl w:val="0"/>
              </w:rPr>
              <w:t xml:space="preserve">Classic donors (bilaterals, family foundations, philanthropic organizations)</w:t>
            </w:r>
          </w:p>
          <w:p w:rsidR="00000000" w:rsidDel="00000000" w:rsidP="00000000" w:rsidRDefault="00000000" w:rsidRPr="00000000" w14:paraId="000006FE">
            <w:pPr>
              <w:widowControl w:val="0"/>
              <w:rPr>
                <w:sz w:val="20"/>
                <w:szCs w:val="20"/>
              </w:rPr>
            </w:pPr>
            <w:r w:rsidDel="00000000" w:rsidR="00000000" w:rsidRPr="00000000">
              <w:rPr>
                <w:rFonts w:ascii="Avenir" w:cs="Avenir" w:eastAsia="Avenir" w:hAnsi="Avenir"/>
                <w:rtl w:val="0"/>
              </w:rPr>
              <w:t xml:space="preserve">Specialized (geospatial) agencies from donor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F">
            <w:pPr>
              <w:widowControl w:val="0"/>
              <w:rPr>
                <w:sz w:val="20"/>
                <w:szCs w:val="20"/>
              </w:rPr>
            </w:pPr>
            <w:r w:rsidDel="00000000" w:rsidR="00000000" w:rsidRPr="00000000">
              <w:rPr>
                <w:rFonts w:ascii="Avenir" w:cs="Avenir" w:eastAsia="Avenir" w:hAnsi="Avenir"/>
                <w:rtl w:val="0"/>
              </w:rPr>
              <w:t xml:space="preserve">These partners raise complementary funding that offer targeted support to extend PANGEA beyond NASA funding support.</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widowControl w:val="0"/>
              <w:rPr>
                <w:sz w:val="20"/>
                <w:szCs w:val="20"/>
              </w:rPr>
            </w:pPr>
            <w:r w:rsidDel="00000000" w:rsidR="00000000" w:rsidRPr="00000000">
              <w:rPr>
                <w:rFonts w:ascii="Avenir" w:cs="Avenir" w:eastAsia="Avenir" w:hAnsi="Avenir"/>
                <w:rtl w:val="0"/>
              </w:rPr>
              <w:t xml:space="preserve">Targeted investment in PANGEA applications and product development, support for international collaborators, joint workshops, and the development of IPLC data collection and management tools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rPr>
                <w:rFonts w:ascii="Avenir" w:cs="Avenir" w:eastAsia="Avenir" w:hAnsi="Avenir"/>
              </w:rPr>
            </w:pPr>
            <w:r w:rsidDel="00000000" w:rsidR="00000000" w:rsidRPr="00000000">
              <w:rPr>
                <w:rFonts w:ascii="Avenir" w:cs="Avenir" w:eastAsia="Avenir" w:hAnsi="Avenir"/>
                <w:rtl w:val="0"/>
              </w:rPr>
              <w:t xml:space="preserve">· Bezos Earth Fund</w:t>
            </w:r>
          </w:p>
          <w:p w:rsidR="00000000" w:rsidDel="00000000" w:rsidP="00000000" w:rsidRDefault="00000000" w:rsidRPr="00000000" w14:paraId="00000702">
            <w:pPr>
              <w:widowControl w:val="0"/>
              <w:rPr>
                <w:rFonts w:ascii="Avenir" w:cs="Avenir" w:eastAsia="Avenir" w:hAnsi="Avenir"/>
              </w:rPr>
            </w:pPr>
            <w:r w:rsidDel="00000000" w:rsidR="00000000" w:rsidRPr="00000000">
              <w:rPr>
                <w:rFonts w:ascii="Avenir" w:cs="Avenir" w:eastAsia="Avenir" w:hAnsi="Avenir"/>
                <w:rtl w:val="0"/>
              </w:rPr>
              <w:t xml:space="preserve">· Ford Foundation</w:t>
            </w:r>
          </w:p>
          <w:p w:rsidR="00000000" w:rsidDel="00000000" w:rsidP="00000000" w:rsidRDefault="00000000" w:rsidRPr="00000000" w14:paraId="00000703">
            <w:pPr>
              <w:widowControl w:val="0"/>
              <w:rPr>
                <w:rFonts w:ascii="Avenir" w:cs="Avenir" w:eastAsia="Avenir" w:hAnsi="Avenir"/>
              </w:rPr>
            </w:pPr>
            <w:r w:rsidDel="00000000" w:rsidR="00000000" w:rsidRPr="00000000">
              <w:rPr>
                <w:rFonts w:ascii="Avenir" w:cs="Avenir" w:eastAsia="Avenir" w:hAnsi="Avenir"/>
                <w:rtl w:val="0"/>
              </w:rPr>
              <w:t xml:space="preserve">· Individual donors</w:t>
            </w:r>
          </w:p>
          <w:p w:rsidR="00000000" w:rsidDel="00000000" w:rsidP="00000000" w:rsidRDefault="00000000" w:rsidRPr="00000000" w14:paraId="00000704">
            <w:pPr>
              <w:widowControl w:val="0"/>
              <w:rPr>
                <w:rFonts w:ascii="Avenir" w:cs="Avenir" w:eastAsia="Avenir" w:hAnsi="Avenir"/>
              </w:rPr>
            </w:pPr>
            <w:r w:rsidDel="00000000" w:rsidR="00000000" w:rsidRPr="00000000">
              <w:rPr>
                <w:rFonts w:ascii="Avenir" w:cs="Avenir" w:eastAsia="Avenir" w:hAnsi="Avenir"/>
                <w:rtl w:val="0"/>
              </w:rPr>
              <w:t xml:space="preserve">· Mellon Foundation</w:t>
            </w:r>
          </w:p>
          <w:p w:rsidR="00000000" w:rsidDel="00000000" w:rsidP="00000000" w:rsidRDefault="00000000" w:rsidRPr="00000000" w14:paraId="00000705">
            <w:pPr>
              <w:widowControl w:val="0"/>
              <w:rPr>
                <w:rFonts w:ascii="Avenir" w:cs="Avenir" w:eastAsia="Avenir" w:hAnsi="Avenir"/>
              </w:rPr>
            </w:pPr>
            <w:r w:rsidDel="00000000" w:rsidR="00000000" w:rsidRPr="00000000">
              <w:rPr>
                <w:rFonts w:ascii="Avenir" w:cs="Avenir" w:eastAsia="Avenir" w:hAnsi="Avenir"/>
                <w:rtl w:val="0"/>
              </w:rPr>
              <w:t xml:space="preserve">· Moore Foundation</w:t>
            </w:r>
          </w:p>
          <w:p w:rsidR="00000000" w:rsidDel="00000000" w:rsidP="00000000" w:rsidRDefault="00000000" w:rsidRPr="00000000" w14:paraId="00000706">
            <w:pPr>
              <w:widowControl w:val="0"/>
              <w:rPr>
                <w:rFonts w:ascii="Avenir" w:cs="Avenir" w:eastAsia="Avenir" w:hAnsi="Avenir"/>
              </w:rPr>
            </w:pPr>
            <w:r w:rsidDel="00000000" w:rsidR="00000000" w:rsidRPr="00000000">
              <w:rPr>
                <w:rFonts w:ascii="Avenir" w:cs="Avenir" w:eastAsia="Avenir" w:hAnsi="Avenir"/>
                <w:rtl w:val="0"/>
              </w:rPr>
              <w:t xml:space="preserve">· Norwegian Agency for Development Cooperation (Norad)</w:t>
            </w:r>
          </w:p>
          <w:p w:rsidR="00000000" w:rsidDel="00000000" w:rsidP="00000000" w:rsidRDefault="00000000" w:rsidRPr="00000000" w14:paraId="00000707">
            <w:pPr>
              <w:widowControl w:val="0"/>
              <w:rPr>
                <w:rFonts w:ascii="Avenir" w:cs="Avenir" w:eastAsia="Avenir" w:hAnsi="Avenir"/>
              </w:rPr>
            </w:pPr>
            <w:r w:rsidDel="00000000" w:rsidR="00000000" w:rsidRPr="00000000">
              <w:rPr>
                <w:rFonts w:ascii="Avenir" w:cs="Avenir" w:eastAsia="Avenir" w:hAnsi="Avenir"/>
                <w:rtl w:val="0"/>
              </w:rPr>
              <w:t xml:space="preserve">· Norway’s International Climate and Forest Initiative (NICFI)</w:t>
            </w:r>
          </w:p>
          <w:p w:rsidR="00000000" w:rsidDel="00000000" w:rsidP="00000000" w:rsidRDefault="00000000" w:rsidRPr="00000000" w14:paraId="00000708">
            <w:pPr>
              <w:widowControl w:val="0"/>
              <w:rPr>
                <w:sz w:val="20"/>
                <w:szCs w:val="20"/>
              </w:rPr>
            </w:pPr>
            <w:r w:rsidDel="00000000" w:rsidR="00000000" w:rsidRPr="00000000">
              <w:rPr>
                <w:rFonts w:ascii="Avenir" w:cs="Avenir" w:eastAsia="Avenir" w:hAnsi="Avenir"/>
                <w:rtl w:val="0"/>
              </w:rPr>
              <w:t xml:space="preserve">· USAID</w:t>
            </w:r>
            <w:r w:rsidDel="00000000" w:rsidR="00000000" w:rsidRPr="00000000">
              <w:rPr>
                <w:rtl w:val="0"/>
              </w:rPr>
            </w:r>
          </w:p>
        </w:tc>
      </w:tr>
      <w:tr>
        <w:trPr>
          <w:cantSplit w:val="0"/>
          <w:trHeight w:val="274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9">
            <w:pPr>
              <w:widowControl w:val="0"/>
              <w:rPr>
                <w:sz w:val="20"/>
                <w:szCs w:val="20"/>
              </w:rPr>
            </w:pPr>
            <w:r w:rsidDel="00000000" w:rsidR="00000000" w:rsidRPr="00000000">
              <w:rPr>
                <w:rFonts w:ascii="Avenir" w:cs="Avenir" w:eastAsia="Avenir" w:hAnsi="Avenir"/>
                <w:rtl w:val="0"/>
              </w:rPr>
              <w:t xml:space="preserve">Private sector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A">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B">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C">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rPr>
                <w:rFonts w:ascii="Avenir" w:cs="Avenir" w:eastAsia="Avenir" w:hAnsi="Avenir"/>
              </w:rPr>
            </w:pPr>
            <w:r w:rsidDel="00000000" w:rsidR="00000000" w:rsidRPr="00000000">
              <w:rPr>
                <w:rFonts w:ascii="Avenir" w:cs="Avenir" w:eastAsia="Avenir" w:hAnsi="Avenir"/>
                <w:rtl w:val="0"/>
              </w:rPr>
              <w:t xml:space="preserve">· Roundtable on Sustainable Palm Oil; Cocoa; Soy; Biomaterials</w:t>
            </w:r>
          </w:p>
          <w:p w:rsidR="00000000" w:rsidDel="00000000" w:rsidP="00000000" w:rsidRDefault="00000000" w:rsidRPr="00000000" w14:paraId="0000070E">
            <w:pPr>
              <w:widowControl w:val="0"/>
              <w:rPr>
                <w:rFonts w:ascii="Avenir" w:cs="Avenir" w:eastAsia="Avenir" w:hAnsi="Avenir"/>
              </w:rPr>
            </w:pPr>
            <w:r w:rsidDel="00000000" w:rsidR="00000000" w:rsidRPr="00000000">
              <w:rPr>
                <w:rFonts w:ascii="Avenir" w:cs="Avenir" w:eastAsia="Avenir" w:hAnsi="Avenir"/>
                <w:rtl w:val="0"/>
              </w:rPr>
              <w:t xml:space="preserve">· Unilever</w:t>
            </w:r>
          </w:p>
          <w:p w:rsidR="00000000" w:rsidDel="00000000" w:rsidP="00000000" w:rsidRDefault="00000000" w:rsidRPr="00000000" w14:paraId="0000070F">
            <w:pPr>
              <w:widowControl w:val="0"/>
              <w:rPr>
                <w:rFonts w:ascii="Avenir" w:cs="Avenir" w:eastAsia="Avenir" w:hAnsi="Avenir"/>
              </w:rPr>
            </w:pPr>
            <w:r w:rsidDel="00000000" w:rsidR="00000000" w:rsidRPr="00000000">
              <w:rPr>
                <w:rFonts w:ascii="Avenir" w:cs="Avenir" w:eastAsia="Avenir" w:hAnsi="Avenir"/>
                <w:rtl w:val="0"/>
              </w:rPr>
              <w:t xml:space="preserve">· Olam</w:t>
            </w:r>
          </w:p>
          <w:p w:rsidR="00000000" w:rsidDel="00000000" w:rsidP="00000000" w:rsidRDefault="00000000" w:rsidRPr="00000000" w14:paraId="00000710">
            <w:pPr>
              <w:widowControl w:val="0"/>
              <w:rPr>
                <w:rFonts w:ascii="Avenir" w:cs="Avenir" w:eastAsia="Avenir" w:hAnsi="Avenir"/>
              </w:rPr>
            </w:pPr>
            <w:r w:rsidDel="00000000" w:rsidR="00000000" w:rsidRPr="00000000">
              <w:rPr>
                <w:rFonts w:ascii="Avenir" w:cs="Avenir" w:eastAsia="Avenir" w:hAnsi="Avenir"/>
                <w:rtl w:val="0"/>
              </w:rPr>
              <w:t xml:space="preserve">· Green Resources</w:t>
            </w:r>
          </w:p>
          <w:p w:rsidR="00000000" w:rsidDel="00000000" w:rsidP="00000000" w:rsidRDefault="00000000" w:rsidRPr="00000000" w14:paraId="00000711">
            <w:pPr>
              <w:widowControl w:val="0"/>
              <w:rPr>
                <w:rFonts w:ascii="Avenir" w:cs="Avenir" w:eastAsia="Avenir" w:hAnsi="Avenir"/>
              </w:rPr>
            </w:pPr>
            <w:r w:rsidDel="00000000" w:rsidR="00000000" w:rsidRPr="00000000">
              <w:rPr>
                <w:rFonts w:ascii="Avenir" w:cs="Avenir" w:eastAsia="Avenir" w:hAnsi="Avenir"/>
                <w:rtl w:val="0"/>
              </w:rPr>
              <w:t xml:space="preserve">· CNaught</w:t>
            </w:r>
          </w:p>
          <w:p w:rsidR="00000000" w:rsidDel="00000000" w:rsidP="00000000" w:rsidRDefault="00000000" w:rsidRPr="00000000" w14:paraId="00000712">
            <w:pPr>
              <w:widowControl w:val="0"/>
              <w:rPr>
                <w:rFonts w:ascii="Avenir" w:cs="Avenir" w:eastAsia="Avenir" w:hAnsi="Avenir"/>
              </w:rPr>
            </w:pPr>
            <w:r w:rsidDel="00000000" w:rsidR="00000000" w:rsidRPr="00000000">
              <w:rPr>
                <w:rFonts w:ascii="Avenir" w:cs="Avenir" w:eastAsia="Avenir" w:hAnsi="Avenir"/>
                <w:rtl w:val="0"/>
              </w:rPr>
              <w:t xml:space="preserve">· Carbon Equity</w:t>
            </w:r>
          </w:p>
          <w:p w:rsidR="00000000" w:rsidDel="00000000" w:rsidP="00000000" w:rsidRDefault="00000000" w:rsidRPr="00000000" w14:paraId="00000713">
            <w:pPr>
              <w:widowControl w:val="0"/>
              <w:rPr>
                <w:sz w:val="20"/>
                <w:szCs w:val="20"/>
              </w:rPr>
            </w:pPr>
            <w:r w:rsidDel="00000000" w:rsidR="00000000" w:rsidRPr="00000000">
              <w:rPr>
                <w:rFonts w:ascii="Avenir" w:cs="Avenir" w:eastAsia="Avenir" w:hAnsi="Avenir"/>
                <w:rtl w:val="0"/>
              </w:rPr>
              <w:t xml:space="preserve">· Carbon Credit Capital</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rPr>
                <w:sz w:val="20"/>
                <w:szCs w:val="20"/>
              </w:rPr>
            </w:pPr>
            <w:r w:rsidDel="00000000" w:rsidR="00000000" w:rsidRPr="00000000">
              <w:rPr>
                <w:rFonts w:ascii="Avenir" w:cs="Avenir" w:eastAsia="Avenir" w:hAnsi="Avenir"/>
                <w:rtl w:val="0"/>
              </w:rPr>
              <w:t xml:space="preserve">Intergovernmental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15">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16">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17">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widowControl w:val="0"/>
              <w:rPr>
                <w:rFonts w:ascii="Avenir" w:cs="Avenir" w:eastAsia="Avenir" w:hAnsi="Avenir"/>
              </w:rPr>
            </w:pPr>
            <w:r w:rsidDel="00000000" w:rsidR="00000000" w:rsidRPr="00000000">
              <w:rPr>
                <w:rFonts w:ascii="Avenir" w:cs="Avenir" w:eastAsia="Avenir" w:hAnsi="Avenir"/>
                <w:rtl w:val="0"/>
              </w:rPr>
              <w:t xml:space="preserve">· Committee on Earth Observation Satellites (CEOS)</w:t>
            </w:r>
          </w:p>
          <w:p w:rsidR="00000000" w:rsidDel="00000000" w:rsidP="00000000" w:rsidRDefault="00000000" w:rsidRPr="00000000" w14:paraId="00000719">
            <w:pPr>
              <w:widowControl w:val="0"/>
              <w:rPr>
                <w:rFonts w:ascii="Avenir" w:cs="Avenir" w:eastAsia="Avenir" w:hAnsi="Avenir"/>
              </w:rPr>
            </w:pPr>
            <w:r w:rsidDel="00000000" w:rsidR="00000000" w:rsidRPr="00000000">
              <w:rPr>
                <w:rFonts w:ascii="Avenir" w:cs="Avenir" w:eastAsia="Avenir" w:hAnsi="Avenir"/>
                <w:rtl w:val="0"/>
              </w:rPr>
              <w:t xml:space="preserve">· Group on Earth Observations (GEO)</w:t>
            </w:r>
          </w:p>
          <w:p w:rsidR="00000000" w:rsidDel="00000000" w:rsidP="00000000" w:rsidRDefault="00000000" w:rsidRPr="00000000" w14:paraId="0000071A">
            <w:pPr>
              <w:widowControl w:val="0"/>
              <w:rPr>
                <w:rFonts w:ascii="Avenir" w:cs="Avenir" w:eastAsia="Avenir" w:hAnsi="Avenir"/>
              </w:rPr>
            </w:pPr>
            <w:r w:rsidDel="00000000" w:rsidR="00000000" w:rsidRPr="00000000">
              <w:rPr>
                <w:rFonts w:ascii="Avenir" w:cs="Avenir" w:eastAsia="Avenir" w:hAnsi="Avenir"/>
                <w:rtl w:val="0"/>
              </w:rPr>
              <w:t xml:space="preserve">· Inter-governmental Panel on Climate Change (IPCC)</w:t>
            </w:r>
          </w:p>
          <w:p w:rsidR="00000000" w:rsidDel="00000000" w:rsidP="00000000" w:rsidRDefault="00000000" w:rsidRPr="00000000" w14:paraId="0000071B">
            <w:pPr>
              <w:widowControl w:val="0"/>
              <w:rPr>
                <w:rFonts w:ascii="Avenir" w:cs="Avenir" w:eastAsia="Avenir" w:hAnsi="Avenir"/>
              </w:rPr>
            </w:pPr>
            <w:r w:rsidDel="00000000" w:rsidR="00000000" w:rsidRPr="00000000">
              <w:rPr>
                <w:rFonts w:ascii="Avenir" w:cs="Avenir" w:eastAsia="Avenir" w:hAnsi="Avenir"/>
                <w:rtl w:val="0"/>
              </w:rPr>
              <w:t xml:space="preserve">· Intergovernmental Science-Policy Platform on Biodiversity and Ecosystem Services (IPBES)</w:t>
            </w:r>
          </w:p>
          <w:p w:rsidR="00000000" w:rsidDel="00000000" w:rsidP="00000000" w:rsidRDefault="00000000" w:rsidRPr="00000000" w14:paraId="0000071C">
            <w:pPr>
              <w:widowControl w:val="0"/>
              <w:rPr>
                <w:rFonts w:ascii="Avenir" w:cs="Avenir" w:eastAsia="Avenir" w:hAnsi="Avenir"/>
              </w:rPr>
            </w:pPr>
            <w:r w:rsidDel="00000000" w:rsidR="00000000" w:rsidRPr="00000000">
              <w:rPr>
                <w:rFonts w:ascii="Avenir" w:cs="Avenir" w:eastAsia="Avenir" w:hAnsi="Avenir"/>
                <w:rtl w:val="0"/>
              </w:rPr>
              <w:t xml:space="preserve">· International Union for Conservation of Nature (IUCN)</w:t>
            </w:r>
          </w:p>
          <w:p w:rsidR="00000000" w:rsidDel="00000000" w:rsidP="00000000" w:rsidRDefault="00000000" w:rsidRPr="00000000" w14:paraId="0000071D">
            <w:pPr>
              <w:widowControl w:val="0"/>
              <w:rPr>
                <w:sz w:val="20"/>
                <w:szCs w:val="20"/>
              </w:rPr>
            </w:pPr>
            <w:r w:rsidDel="00000000" w:rsidR="00000000" w:rsidRPr="00000000">
              <w:rPr>
                <w:rFonts w:ascii="Avenir" w:cs="Avenir" w:eastAsia="Avenir" w:hAnsi="Avenir"/>
                <w:rtl w:val="0"/>
              </w:rPr>
              <w:t xml:space="preserve">· United Nations Framework Convention on Climate Change (UNFCCC)</w:t>
            </w:r>
            <w:r w:rsidDel="00000000" w:rsidR="00000000" w:rsidRPr="00000000">
              <w:rPr>
                <w:rtl w:val="0"/>
              </w:rPr>
            </w:r>
          </w:p>
        </w:tc>
      </w:tr>
      <w:tr>
        <w:trPr>
          <w:cantSplit w:val="0"/>
          <w:trHeight w:val="2205" w:hRule="atLeast"/>
          <w:tblHeader w:val="0"/>
        </w:trPr>
        <w:tc>
          <w:tcPr>
            <w:gridSpan w:val="5"/>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*DOE NGEE-Tropics is entering Phase 3 and will be sunsetting as PANGEA begins, enabling important continuity on constraining model uncertainty and data-model integration efforts.</w:t>
            </w:r>
          </w:p>
          <w:p w:rsidR="00000000" w:rsidDel="00000000" w:rsidP="00000000" w:rsidRDefault="00000000" w:rsidRPr="00000000" w14:paraId="0000071F">
            <w:pPr>
              <w:widowControl w:val="0"/>
              <w:rPr>
                <w:sz w:val="20"/>
                <w:szCs w:val="20"/>
              </w:rPr>
            </w:pPr>
            <w:r w:rsidDel="00000000" w:rsidR="00000000" w:rsidRPr="00000000">
              <w:rPr>
                <w:rFonts w:ascii="Avenir" w:cs="Avenir" w:eastAsia="Avenir" w:hAnsi="Avenir"/>
                <w:sz w:val="20"/>
                <w:szCs w:val="20"/>
                <w:rtl w:val="0"/>
              </w:rPr>
              <w:t xml:space="preserve">**USAID PEER is going to be replaced by a new program called SPARK.</w:t>
            </w:r>
            <w:r w:rsidDel="00000000" w:rsidR="00000000" w:rsidRPr="00000000">
              <w:rPr>
                <w:rtl w:val="0"/>
              </w:rPr>
            </w:r>
          </w:p>
        </w:tc>
      </w:tr>
    </w:tbl>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del w:author="Elsa Ordway" w:id="24" w:date="2024-09-13T19:24:41Z">
        <w:commentRangeStart w:id="633"/>
        <w:commentRangeStart w:id="634"/>
        <w:r w:rsidDel="00000000" w:rsidR="00000000" w:rsidRPr="00000000">
          <w:rPr>
            <w:b w:val="1"/>
            <w:highlight w:val="yellow"/>
            <w:rtl w:val="0"/>
          </w:rPr>
          <w:delText xml:space="preserve">Table X.</w:delText>
        </w:r>
        <w:r w:rsidDel="00000000" w:rsidR="00000000" w:rsidRPr="00000000">
          <w:rPr>
            <w:highlight w:val="yellow"/>
            <w:rtl w:val="0"/>
          </w:rPr>
          <w:delText xml:space="preserve"> </w:delText>
        </w:r>
        <w:r w:rsidDel="00000000" w:rsidR="00000000" w:rsidRPr="00000000">
          <w:rPr>
            <w:rtl w:val="0"/>
          </w:rPr>
          <w:delText xml:space="preserve">Examples</w:delText>
        </w:r>
        <w:r w:rsidDel="00000000" w:rsidR="00000000" w:rsidRPr="00000000">
          <w:rPr>
            <w:rtl w:val="0"/>
          </w:rPr>
          <w:delText xml:space="preserve"> of potential PANGEA partnerships</w:delText>
        </w:r>
      </w:del>
      <w:commentRangeEnd w:id="633"/>
      <w:r w:rsidDel="00000000" w:rsidR="00000000" w:rsidRPr="00000000">
        <w:commentReference w:id="633"/>
      </w:r>
      <w:commentRangeEnd w:id="634"/>
      <w:r w:rsidDel="00000000" w:rsidR="00000000" w:rsidRPr="00000000">
        <w:commentReference w:id="634"/>
      </w:r>
      <w:r w:rsidDel="00000000" w:rsidR="00000000" w:rsidRPr="00000000">
        <w:rPr>
          <w:rtl w:val="0"/>
        </w:rPr>
      </w:r>
    </w:p>
    <w:p w:rsidR="00000000" w:rsidDel="00000000" w:rsidP="00000000" w:rsidRDefault="00000000" w:rsidRPr="00000000" w14:paraId="00000726">
      <w:pPr>
        <w:pStyle w:val="Heading4"/>
        <w:spacing w:before="240" w:lineRule="auto"/>
        <w:rPr/>
      </w:pPr>
      <w:bookmarkStart w:colFirst="0" w:colLast="0" w:name="_k7bnxk70o7jf" w:id="46"/>
      <w:bookmarkEnd w:id="46"/>
      <w:r w:rsidDel="00000000" w:rsidR="00000000" w:rsidRPr="00000000">
        <w:rPr>
          <w:rtl w:val="0"/>
        </w:rPr>
        <w:t xml:space="preserve">7.4.2.  Principles</w:t>
      </w:r>
    </w:p>
    <w:p w:rsidR="00000000" w:rsidDel="00000000" w:rsidP="00000000" w:rsidRDefault="00000000" w:rsidRPr="00000000" w14:paraId="00000727">
      <w:pPr>
        <w:spacing w:before="0" w:lineRule="auto"/>
        <w:rPr/>
      </w:pPr>
      <w:r w:rsidDel="00000000" w:rsidR="00000000" w:rsidRPr="00000000">
        <w:rPr>
          <w:b w:val="1"/>
          <w:highlight w:val="yellow"/>
          <w:rtl w:val="0"/>
        </w:rPr>
        <w:t xml:space="preserve">Table X </w:t>
      </w:r>
      <w:r w:rsidDel="00000000" w:rsidR="00000000" w:rsidRPr="00000000">
        <w:rPr>
          <w:rtl w:val="0"/>
        </w:rPr>
        <w:t xml:space="preserve">outlines </w:t>
      </w:r>
      <w:r w:rsidDel="00000000" w:rsidR="00000000" w:rsidRPr="00000000">
        <w:rPr>
          <w:rtl w:val="0"/>
        </w:rPr>
        <w:t xml:space="preserve">PANGEA’s principles of engagement. These principles adapt the CARE </w:t>
      </w:r>
      <w:r w:rsidDel="00000000" w:rsidR="00000000" w:rsidRPr="00000000">
        <w:rPr>
          <w:highlight w:val="white"/>
          <w:rtl w:val="0"/>
        </w:rPr>
        <w:t xml:space="preserve">CARE Principles for Indigenous Data Governance’ to ecology and biodiversity research based on work by (</w:t>
      </w:r>
      <w:commentRangeStart w:id="635"/>
      <w:r w:rsidDel="00000000" w:rsidR="00000000" w:rsidRPr="00000000">
        <w:rPr>
          <w:rtl w:val="0"/>
        </w:rPr>
        <w:t xml:space="preserve">Jennings et al. 2023</w:t>
      </w:r>
      <w:commentRangeEnd w:id="635"/>
      <w:r w:rsidDel="00000000" w:rsidR="00000000" w:rsidRPr="00000000">
        <w:commentReference w:id="635"/>
      </w:r>
      <w:r w:rsidDel="00000000" w:rsidR="00000000" w:rsidRPr="00000000">
        <w:rPr>
          <w:rtl w:val="0"/>
        </w:rPr>
        <w:t xml:space="preserve">) and (</w:t>
      </w:r>
      <w:commentRangeStart w:id="636"/>
      <w:r w:rsidDel="00000000" w:rsidR="00000000" w:rsidRPr="00000000">
        <w:rPr>
          <w:rtl w:val="0"/>
        </w:rPr>
        <w:t xml:space="preserve">Carroll et al. 2020</w:t>
      </w:r>
      <w:commentRangeEnd w:id="636"/>
      <w:r w:rsidDel="00000000" w:rsidR="00000000" w:rsidRPr="00000000">
        <w:commentReference w:id="636"/>
      </w:r>
      <w:r w:rsidDel="00000000" w:rsidR="00000000" w:rsidRPr="00000000">
        <w:rPr>
          <w:rtl w:val="0"/>
        </w:rPr>
        <w:t xml:space="preserve">).</w:t>
      </w:r>
    </w:p>
    <w:p w:rsidR="00000000" w:rsidDel="00000000" w:rsidP="00000000" w:rsidRDefault="00000000" w:rsidRPr="00000000" w14:paraId="00000728">
      <w:pPr>
        <w:spacing w:before="0" w:lineRule="auto"/>
        <w:rPr/>
      </w:pPr>
      <w:r w:rsidDel="00000000" w:rsidR="00000000" w:rsidRPr="00000000">
        <w:rPr>
          <w:rtl w:val="0"/>
        </w:rPr>
      </w:r>
    </w:p>
    <w:tbl>
      <w:tblPr>
        <w:tblStyle w:val="Table9"/>
        <w:tblW w:w="12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700"/>
        <w:gridCol w:w="8640"/>
        <w:tblGridChange w:id="0">
          <w:tblGrid>
            <w:gridCol w:w="1215"/>
            <w:gridCol w:w="2700"/>
            <w:gridCol w:w="8640"/>
          </w:tblGrid>
        </w:tblGridChange>
      </w:tblGrid>
      <w:tr>
        <w:trPr>
          <w:cantSplit w:val="0"/>
          <w:trHeight w:val="345" w:hRule="atLeast"/>
          <w:tblHeader w:val="0"/>
        </w:trPr>
        <w:tc>
          <w:tcPr>
            <w:gridSpan w:val="3"/>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rPr>
                <w:sz w:val="20"/>
                <w:szCs w:val="20"/>
              </w:rPr>
            </w:pPr>
            <w:r w:rsidDel="00000000" w:rsidR="00000000" w:rsidRPr="00000000">
              <w:rPr>
                <w:rFonts w:ascii="Calibri" w:cs="Calibri" w:eastAsia="Calibri" w:hAnsi="Calibri"/>
                <w:b w:val="1"/>
                <w:rtl w:val="0"/>
              </w:rPr>
              <w:t xml:space="preserve">Table X. </w:t>
            </w:r>
            <w:r w:rsidDel="00000000" w:rsidR="00000000" w:rsidRPr="00000000">
              <w:rPr>
                <w:rFonts w:ascii="Calibri" w:cs="Calibri" w:eastAsia="Calibri" w:hAnsi="Calibri"/>
                <w:rtl w:val="0"/>
              </w:rPr>
              <w:t xml:space="preserve">PANGEA Principles of Engagement based on CARE. Adapted from Jennings et al. 2023 and Carroll et al. 2020.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rPr>
                <w:sz w:val="20"/>
                <w:szCs w:val="20"/>
              </w:rPr>
            </w:pPr>
            <w:r w:rsidDel="00000000" w:rsidR="00000000" w:rsidRPr="00000000">
              <w:rPr>
                <w:rFonts w:ascii="Avenir" w:cs="Avenir" w:eastAsia="Avenir" w:hAnsi="Avenir"/>
                <w:sz w:val="20"/>
                <w:szCs w:val="20"/>
                <w:rtl w:val="0"/>
              </w:rPr>
              <w:t xml:space="preserve">CARE Principles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D">
            <w:pPr>
              <w:widowControl w:val="0"/>
              <w:rPr>
                <w:sz w:val="20"/>
                <w:szCs w:val="20"/>
              </w:rPr>
            </w:pPr>
            <w:r w:rsidDel="00000000" w:rsidR="00000000" w:rsidRPr="00000000">
              <w:rPr>
                <w:rFonts w:ascii="Avenir" w:cs="Avenir" w:eastAsia="Avenir" w:hAnsi="Avenir"/>
                <w:sz w:val="20"/>
                <w:szCs w:val="20"/>
                <w:rtl w:val="0"/>
              </w:rPr>
              <w:t xml:space="preserve">Issues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E">
            <w:pPr>
              <w:widowControl w:val="0"/>
              <w:rPr>
                <w:sz w:val="20"/>
                <w:szCs w:val="20"/>
              </w:rPr>
            </w:pPr>
            <w:r w:rsidDel="00000000" w:rsidR="00000000" w:rsidRPr="00000000">
              <w:rPr>
                <w:rFonts w:ascii="Avenir" w:cs="Avenir" w:eastAsia="Avenir" w:hAnsi="Avenir"/>
                <w:sz w:val="20"/>
                <w:szCs w:val="20"/>
                <w:rtl w:val="0"/>
              </w:rPr>
              <w:t xml:space="preserve">PANGEA Strategy</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F">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Collective benefit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widowControl w:val="0"/>
              <w:rPr>
                <w:sz w:val="20"/>
                <w:szCs w:val="20"/>
              </w:rPr>
            </w:pPr>
            <w:r w:rsidDel="00000000" w:rsidR="00000000" w:rsidRPr="00000000">
              <w:rPr>
                <w:rFonts w:ascii="Avenir" w:cs="Avenir" w:eastAsia="Avenir" w:hAnsi="Avenir"/>
                <w:sz w:val="20"/>
                <w:szCs w:val="20"/>
                <w:rtl w:val="0"/>
              </w:rPr>
              <w:t xml:space="preserve">Research that benefits communities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1">
            <w:pPr>
              <w:widowControl w:val="0"/>
              <w:rPr>
                <w:sz w:val="20"/>
                <w:szCs w:val="20"/>
              </w:rPr>
            </w:pPr>
            <w:r w:rsidDel="00000000" w:rsidR="00000000" w:rsidRPr="00000000">
              <w:rPr>
                <w:rFonts w:ascii="Avenir" w:cs="Avenir" w:eastAsia="Avenir" w:hAnsi="Avenir"/>
                <w:sz w:val="20"/>
                <w:szCs w:val="20"/>
                <w:rtl w:val="0"/>
              </w:rPr>
              <w:t xml:space="preserve">Prior to research, explain and demonstrate how your research and potential results are relevant and are of value to the interests of the community and individual members; research should support community-led initiatives and secure funding for long-term investments in community.*</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3">
            <w:pPr>
              <w:widowControl w:val="0"/>
              <w:rPr>
                <w:sz w:val="20"/>
                <w:szCs w:val="20"/>
              </w:rPr>
            </w:pPr>
            <w:r w:rsidDel="00000000" w:rsidR="00000000" w:rsidRPr="00000000">
              <w:rPr>
                <w:rFonts w:ascii="Avenir" w:cs="Avenir" w:eastAsia="Avenir" w:hAnsi="Avenir"/>
                <w:sz w:val="20"/>
                <w:szCs w:val="20"/>
                <w:rtl w:val="0"/>
              </w:rPr>
              <w:t xml:space="preserve">Data grounded in community values, aspirations and well-being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4">
            <w:pPr>
              <w:widowControl w:val="0"/>
              <w:rPr>
                <w:sz w:val="20"/>
                <w:szCs w:val="20"/>
              </w:rPr>
            </w:pPr>
            <w:r w:rsidDel="00000000" w:rsidR="00000000" w:rsidRPr="00000000">
              <w:rPr>
                <w:rFonts w:ascii="Avenir" w:cs="Avenir" w:eastAsia="Avenir" w:hAnsi="Avenir"/>
                <w:sz w:val="20"/>
                <w:szCs w:val="20"/>
                <w:rtl w:val="0"/>
              </w:rPr>
              <w:t xml:space="preserve">Develop and/or use and/or link to Indigenous Peoples and Local Communities (IPLC) data classification and analysis frameworks that reflect community values, needs and aspirations; include and value local community experts in the research team.</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6">
            <w:pPr>
              <w:widowControl w:val="0"/>
              <w:rPr>
                <w:sz w:val="20"/>
                <w:szCs w:val="20"/>
              </w:rPr>
            </w:pPr>
            <w:r w:rsidDel="00000000" w:rsidR="00000000" w:rsidRPr="00000000">
              <w:rPr>
                <w:rFonts w:ascii="Avenir" w:cs="Avenir" w:eastAsia="Avenir" w:hAnsi="Avenir"/>
                <w:sz w:val="20"/>
                <w:szCs w:val="20"/>
                <w:rtl w:val="0"/>
              </w:rPr>
              <w:t xml:space="preserve">Data for self-determined development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widowControl w:val="0"/>
              <w:rPr>
                <w:sz w:val="20"/>
                <w:szCs w:val="20"/>
              </w:rPr>
            </w:pPr>
            <w:r w:rsidDel="00000000" w:rsidR="00000000" w:rsidRPr="00000000">
              <w:rPr>
                <w:rFonts w:ascii="Avenir" w:cs="Avenir" w:eastAsia="Avenir" w:hAnsi="Avenir"/>
                <w:sz w:val="20"/>
                <w:szCs w:val="20"/>
                <w:rtl w:val="0"/>
              </w:rPr>
              <w:t xml:space="preserve">Collect and code using categories that identify and individuals in ways that they define; disaggregate data, especially in global or large geospatial datasets, to increase relevance for IPLCs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9">
            <w:pPr>
              <w:widowControl w:val="0"/>
              <w:rPr>
                <w:sz w:val="20"/>
                <w:szCs w:val="20"/>
              </w:rPr>
            </w:pPr>
            <w:r w:rsidDel="00000000" w:rsidR="00000000" w:rsidRPr="00000000">
              <w:rPr>
                <w:rFonts w:ascii="Avenir" w:cs="Avenir" w:eastAsia="Avenir" w:hAnsi="Avenir"/>
                <w:sz w:val="20"/>
                <w:szCs w:val="20"/>
                <w:rtl w:val="0"/>
              </w:rPr>
              <w:t xml:space="preserve">Compensate local experts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A">
            <w:pPr>
              <w:widowControl w:val="0"/>
              <w:rPr>
                <w:sz w:val="20"/>
                <w:szCs w:val="20"/>
              </w:rPr>
            </w:pPr>
            <w:r w:rsidDel="00000000" w:rsidR="00000000" w:rsidRPr="00000000">
              <w:rPr>
                <w:rFonts w:ascii="Avenir" w:cs="Avenir" w:eastAsia="Avenir" w:hAnsi="Avenir"/>
                <w:sz w:val="20"/>
                <w:szCs w:val="20"/>
                <w:rtl w:val="0"/>
              </w:rPr>
              <w:t xml:space="preserve">Compensate community experts throughout the research process, including research proposal development, data collection, manuscript writing and community review of prepublication manuscripts.</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B">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Authority to control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widowControl w:val="0"/>
              <w:rPr>
                <w:sz w:val="20"/>
                <w:szCs w:val="20"/>
              </w:rPr>
            </w:pPr>
            <w:r w:rsidDel="00000000" w:rsidR="00000000" w:rsidRPr="00000000">
              <w:rPr>
                <w:rFonts w:ascii="Avenir" w:cs="Avenir" w:eastAsia="Avenir" w:hAnsi="Avenir"/>
                <w:sz w:val="20"/>
                <w:szCs w:val="20"/>
                <w:rtl w:val="0"/>
              </w:rPr>
              <w:t xml:space="preserve">Recognize IPLC’s rights to and interests in their knowledges and data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D">
            <w:pPr>
              <w:widowControl w:val="0"/>
              <w:rPr>
                <w:sz w:val="20"/>
                <w:szCs w:val="20"/>
              </w:rPr>
            </w:pPr>
            <w:r w:rsidDel="00000000" w:rsidR="00000000" w:rsidRPr="00000000">
              <w:rPr>
                <w:rFonts w:ascii="Avenir" w:cs="Avenir" w:eastAsia="Avenir" w:hAnsi="Avenir"/>
                <w:sz w:val="20"/>
                <w:szCs w:val="20"/>
                <w:rtl w:val="0"/>
              </w:rPr>
              <w:t xml:space="preserve">Establish institutional principles or protocols for research development, data management and publication (for example, scholarly works, presentations and datasets) that support IPLC’s Data Sovereignty; include metadata fields available for disclosure of Indigenous rights and interests.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rPr>
                <w:sz w:val="20"/>
                <w:szCs w:val="20"/>
              </w:rPr>
            </w:pPr>
            <w:r w:rsidDel="00000000" w:rsidR="00000000" w:rsidRPr="00000000">
              <w:rPr>
                <w:rFonts w:ascii="Avenir" w:cs="Avenir" w:eastAsia="Avenir" w:hAnsi="Avenir"/>
                <w:sz w:val="20"/>
                <w:szCs w:val="20"/>
                <w:rtl w:val="0"/>
              </w:rPr>
              <w:t xml:space="preserve">Recognize the rights of IPLCs to free, prior and informed consent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0">
            <w:pPr>
              <w:widowControl w:val="0"/>
              <w:rPr>
                <w:sz w:val="20"/>
                <w:szCs w:val="20"/>
              </w:rPr>
            </w:pPr>
            <w:r w:rsidDel="00000000" w:rsidR="00000000" w:rsidRPr="00000000">
              <w:rPr>
                <w:rFonts w:ascii="Avenir" w:cs="Avenir" w:eastAsia="Avenir" w:hAnsi="Avenir"/>
                <w:sz w:val="20"/>
                <w:szCs w:val="20"/>
                <w:rtl w:val="0"/>
              </w:rPr>
              <w:t xml:space="preserve">Ensure data use is consistent with individual and community consent provisions; ensure ongoing consent processes, including the ability to refuse, withdraw and reconsent.</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2">
            <w:pPr>
              <w:widowControl w:val="0"/>
              <w:rPr>
                <w:sz w:val="20"/>
                <w:szCs w:val="20"/>
              </w:rPr>
            </w:pPr>
            <w:r w:rsidDel="00000000" w:rsidR="00000000" w:rsidRPr="00000000">
              <w:rPr>
                <w:rFonts w:ascii="Avenir" w:cs="Avenir" w:eastAsia="Avenir" w:hAnsi="Avenir"/>
                <w:sz w:val="20"/>
                <w:szCs w:val="20"/>
                <w:rtl w:val="0"/>
              </w:rPr>
              <w:t xml:space="preserve">Data available for IPLC governance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widowControl w:val="0"/>
              <w:rPr>
                <w:sz w:val="20"/>
                <w:szCs w:val="20"/>
              </w:rPr>
            </w:pPr>
            <w:r w:rsidDel="00000000" w:rsidR="00000000" w:rsidRPr="00000000">
              <w:rPr>
                <w:rFonts w:ascii="Avenir" w:cs="Avenir" w:eastAsia="Avenir" w:hAnsi="Avenir"/>
                <w:sz w:val="20"/>
                <w:szCs w:val="20"/>
                <w:rtl w:val="0"/>
              </w:rPr>
              <w:t xml:space="preserve">Ensure IPLCs have access to data, metadata about their people, communities and non-human relations in a usable format; return all outputs to the appropriate tribal authorities.</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widowControl w:val="0"/>
              <w:rPr>
                <w:sz w:val="20"/>
                <w:szCs w:val="20"/>
              </w:rPr>
            </w:pPr>
            <w:r w:rsidDel="00000000" w:rsidR="00000000" w:rsidRPr="00000000">
              <w:rPr>
                <w:rFonts w:ascii="Avenir" w:cs="Avenir" w:eastAsia="Avenir" w:hAnsi="Avenir"/>
                <w:sz w:val="20"/>
                <w:szCs w:val="20"/>
                <w:rtl w:val="0"/>
              </w:rPr>
              <w:t xml:space="preserve">Develop and enact IPLC Data Governance protocols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6">
            <w:pPr>
              <w:widowControl w:val="0"/>
              <w:rPr>
                <w:sz w:val="20"/>
                <w:szCs w:val="20"/>
              </w:rPr>
            </w:pPr>
            <w:r w:rsidDel="00000000" w:rsidR="00000000" w:rsidRPr="00000000">
              <w:rPr>
                <w:rFonts w:ascii="Avenir" w:cs="Avenir" w:eastAsia="Avenir" w:hAnsi="Avenir"/>
                <w:sz w:val="20"/>
                <w:szCs w:val="20"/>
                <w:rtl w:val="0"/>
              </w:rPr>
              <w:t xml:space="preserve">Foster community control and ownership of data and data protocols; use and/or incorporate IPLC frameworks and principles to inform data management protocols and processes; IPLC guidance influences how, what, who and where research is conducted and data is managed; publication standards require documentation of community support, participation and approval for publishing data and authorship.</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7">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Responsibility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widowControl w:val="0"/>
              <w:rPr>
                <w:sz w:val="20"/>
                <w:szCs w:val="20"/>
              </w:rPr>
            </w:pPr>
            <w:r w:rsidDel="00000000" w:rsidR="00000000" w:rsidRPr="00000000">
              <w:rPr>
                <w:rFonts w:ascii="Avenir" w:cs="Avenir" w:eastAsia="Avenir" w:hAnsi="Avenir"/>
                <w:sz w:val="20"/>
                <w:szCs w:val="20"/>
                <w:rtl w:val="0"/>
              </w:rPr>
              <w:t xml:space="preserve">Enable capability and capacity sharing for research design and digital infrastructure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widowControl w:val="0"/>
              <w:rPr>
                <w:sz w:val="20"/>
                <w:szCs w:val="20"/>
              </w:rPr>
            </w:pPr>
            <w:r w:rsidDel="00000000" w:rsidR="00000000" w:rsidRPr="00000000">
              <w:rPr>
                <w:rFonts w:ascii="Avenir" w:cs="Avenir" w:eastAsia="Avenir" w:hAnsi="Avenir"/>
                <w:sz w:val="20"/>
                <w:szCs w:val="20"/>
                <w:rtl w:val="0"/>
              </w:rPr>
              <w:t xml:space="preserve">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widowControl w:val="0"/>
              <w:rPr>
                <w:sz w:val="20"/>
                <w:szCs w:val="20"/>
              </w:rPr>
            </w:pPr>
            <w:r w:rsidDel="00000000" w:rsidR="00000000" w:rsidRPr="00000000">
              <w:rPr>
                <w:rFonts w:ascii="Avenir" w:cs="Avenir" w:eastAsia="Avenir" w:hAnsi="Avenir"/>
                <w:sz w:val="20"/>
                <w:szCs w:val="20"/>
                <w:rtl w:val="0"/>
              </w:rPr>
              <w:t xml:space="preserve">Respect reciprocity, trust and mutual understanding with those to whom data relate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C">
            <w:pPr>
              <w:widowControl w:val="0"/>
              <w:rPr>
                <w:sz w:val="20"/>
                <w:szCs w:val="20"/>
              </w:rPr>
            </w:pPr>
            <w:r w:rsidDel="00000000" w:rsidR="00000000" w:rsidRPr="00000000">
              <w:rPr>
                <w:rFonts w:ascii="Avenir" w:cs="Avenir" w:eastAsia="Avenir" w:hAnsi="Avenir"/>
                <w:sz w:val="20"/>
                <w:szCs w:val="20"/>
                <w:rtl w:val="0"/>
              </w:rPr>
              <w:t xml:space="preserve">Record the Traditional Knowledge and biocultural labels in metadata; ensure local review of draft publications before dissemination; identify and address sensitive data, including privacy issues for individuals and communities.</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widowControl w:val="0"/>
              <w:rPr>
                <w:sz w:val="20"/>
                <w:szCs w:val="20"/>
              </w:rPr>
            </w:pPr>
            <w:r w:rsidDel="00000000" w:rsidR="00000000" w:rsidRPr="00000000">
              <w:rPr>
                <w:rFonts w:ascii="Avenir" w:cs="Avenir" w:eastAsia="Avenir" w:hAnsi="Avenir"/>
                <w:sz w:val="20"/>
                <w:szCs w:val="20"/>
                <w:rtl w:val="0"/>
              </w:rPr>
              <w:t xml:space="preserve">Data-generating resources for languages, worldviews and lived experiences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F">
            <w:pPr>
              <w:widowControl w:val="0"/>
              <w:rPr>
                <w:sz w:val="20"/>
                <w:szCs w:val="20"/>
              </w:rPr>
            </w:pPr>
            <w:r w:rsidDel="00000000" w:rsidR="00000000" w:rsidRPr="00000000">
              <w:rPr>
                <w:rFonts w:ascii="Avenir" w:cs="Avenir" w:eastAsia="Avenir" w:hAnsi="Avenir"/>
                <w:sz w:val="20"/>
                <w:szCs w:val="20"/>
                <w:rtl w:val="0"/>
              </w:rPr>
              <w:t xml:space="preserve">Use the local and Indigenous languages; link research to community worldviews; upload data with appropriate metadata labels in culturally accessible formats (digital storytelling, seasonal calendars, visual art forms, etc.).</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1">
            <w:pPr>
              <w:widowControl w:val="0"/>
              <w:rPr>
                <w:sz w:val="20"/>
                <w:szCs w:val="20"/>
              </w:rPr>
            </w:pPr>
            <w:r w:rsidDel="00000000" w:rsidR="00000000" w:rsidRPr="00000000">
              <w:rPr>
                <w:rFonts w:ascii="Avenir" w:cs="Avenir" w:eastAsia="Avenir" w:hAnsi="Avenir"/>
                <w:sz w:val="20"/>
                <w:szCs w:val="20"/>
                <w:rtl w:val="0"/>
              </w:rPr>
              <w:t xml:space="preserve">Community-defined benefit sharing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widowControl w:val="0"/>
              <w:rPr>
                <w:sz w:val="20"/>
                <w:szCs w:val="20"/>
              </w:rPr>
            </w:pPr>
            <w:r w:rsidDel="00000000" w:rsidR="00000000" w:rsidRPr="00000000">
              <w:rPr>
                <w:rFonts w:ascii="Avenir" w:cs="Avenir" w:eastAsia="Avenir" w:hAnsi="Avenir"/>
                <w:sz w:val="20"/>
                <w:szCs w:val="20"/>
                <w:rtl w:val="0"/>
              </w:rPr>
              <w:t xml:space="preserve">Conduct research that is of mutual benefit, consent driven, inclusive and relevant to the needs of IPLCs and individuals.</w:t>
            </w:r>
            <w:r w:rsidDel="00000000" w:rsidR="00000000" w:rsidRPr="00000000">
              <w:rPr>
                <w:rtl w:val="0"/>
              </w:rPr>
            </w:r>
          </w:p>
        </w:tc>
      </w:tr>
      <w:tr>
        <w:trPr>
          <w:cantSplit w:val="0"/>
          <w:trHeight w:val="52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3">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Ethics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4">
            <w:pPr>
              <w:widowControl w:val="0"/>
              <w:rPr>
                <w:sz w:val="20"/>
                <w:szCs w:val="20"/>
              </w:rPr>
            </w:pPr>
            <w:r w:rsidDel="00000000" w:rsidR="00000000" w:rsidRPr="00000000">
              <w:rPr>
                <w:rFonts w:ascii="Avenir" w:cs="Avenir" w:eastAsia="Avenir" w:hAnsi="Avenir"/>
                <w:sz w:val="20"/>
                <w:szCs w:val="20"/>
                <w:rtl w:val="0"/>
              </w:rPr>
              <w:t xml:space="preserve">Align with Indigenous and local ethical frameworks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widowControl w:val="0"/>
              <w:rPr>
                <w:sz w:val="20"/>
                <w:szCs w:val="20"/>
              </w:rPr>
            </w:pPr>
            <w:r w:rsidDel="00000000" w:rsidR="00000000" w:rsidRPr="00000000">
              <w:rPr>
                <w:rFonts w:ascii="Avenir" w:cs="Avenir" w:eastAsia="Avenir" w:hAnsi="Avenir"/>
                <w:sz w:val="20"/>
                <w:szCs w:val="20"/>
                <w:rtl w:val="0"/>
              </w:rPr>
              <w:t xml:space="preserve">Assess research using Indigenous ethical frameworks; community-defined review processes and appropriate reviewers (for example, community advisory boards) for activities delineated in data management plans.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rPr>
                <w:sz w:val="20"/>
                <w:szCs w:val="20"/>
              </w:rPr>
            </w:pPr>
            <w:r w:rsidDel="00000000" w:rsidR="00000000" w:rsidRPr="00000000">
              <w:rPr>
                <w:rFonts w:ascii="Avenir" w:cs="Avenir" w:eastAsia="Avenir" w:hAnsi="Avenir"/>
                <w:sz w:val="20"/>
                <w:szCs w:val="20"/>
                <w:rtl w:val="0"/>
              </w:rPr>
              <w:t xml:space="preserve">Maximize benefits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rFonts w:ascii="Avenir" w:cs="Avenir" w:eastAsia="Avenir" w:hAnsi="Avenir"/>
                <w:sz w:val="20"/>
                <w:szCs w:val="20"/>
                <w:rtl w:val="0"/>
              </w:rPr>
              <w:t xml:space="preserve">Researchers explain benefits to IPLCs; identify and contribute to community-defined benefits; disclose potential financial gain and share benefits with communities from research outputs and/or economic value of data.</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rPr>
                <w:sz w:val="20"/>
                <w:szCs w:val="20"/>
              </w:rPr>
            </w:pPr>
            <w:r w:rsidDel="00000000" w:rsidR="00000000" w:rsidRPr="00000000">
              <w:rPr>
                <w:rFonts w:ascii="Avenir" w:cs="Avenir" w:eastAsia="Avenir" w:hAnsi="Avenir"/>
                <w:sz w:val="20"/>
                <w:szCs w:val="20"/>
                <w:rtl w:val="0"/>
              </w:rPr>
              <w:t xml:space="preserve">Minimize harms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rFonts w:ascii="Avenir" w:cs="Avenir" w:eastAsia="Avenir" w:hAnsi="Avenir"/>
                <w:sz w:val="20"/>
                <w:szCs w:val="20"/>
                <w:rtl w:val="0"/>
              </w:rPr>
              <w:t xml:space="preserve">Use IPLC ethical frameworks; community-defined code of conduct is accessible; data-access protocols consider the potential for community harm and remedied through sharing data; ensure ongoing consent.</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rPr>
                <w:sz w:val="20"/>
                <w:szCs w:val="20"/>
              </w:rPr>
            </w:pPr>
            <w:r w:rsidDel="00000000" w:rsidR="00000000" w:rsidRPr="00000000">
              <w:rPr>
                <w:rFonts w:ascii="Avenir" w:cs="Avenir" w:eastAsia="Avenir" w:hAnsi="Avenir"/>
                <w:sz w:val="20"/>
                <w:szCs w:val="20"/>
                <w:rtl w:val="0"/>
              </w:rPr>
              <w:t xml:space="preserve">Data governance accounts for potential future use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rPr>
                <w:sz w:val="20"/>
                <w:szCs w:val="20"/>
              </w:rPr>
            </w:pPr>
            <w:r w:rsidDel="00000000" w:rsidR="00000000" w:rsidRPr="00000000">
              <w:rPr>
                <w:rFonts w:ascii="Avenir" w:cs="Avenir" w:eastAsia="Avenir" w:hAnsi="Avenir"/>
                <w:sz w:val="20"/>
                <w:szCs w:val="20"/>
                <w:rtl w:val="0"/>
              </w:rPr>
              <w:t xml:space="preserve">Apply community protocols for infrastructure, metadata and secondary use; include Traditional Knowledge and biocultural labels and metadata fields for community and/or tribal affiliation; use community guidelines for the use and reuse of data; allow data removal and/or disposal requests from aggregated datasets; record and recognize provenance.</w:t>
            </w:r>
            <w:r w:rsidDel="00000000" w:rsidR="00000000" w:rsidRPr="00000000">
              <w:rPr>
                <w:rtl w:val="0"/>
              </w:rPr>
            </w:r>
          </w:p>
        </w:tc>
      </w:tr>
    </w:tbl>
    <w:p w:rsidR="00000000" w:rsidDel="00000000" w:rsidP="00000000" w:rsidRDefault="00000000" w:rsidRPr="00000000" w14:paraId="0000075F">
      <w:pPr>
        <w:pStyle w:val="Heading4"/>
        <w:spacing w:before="240" w:lineRule="auto"/>
        <w:rPr/>
        <w:sectPr>
          <w:type w:val="nextPage"/>
          <w:pgSz w:h="12240" w:w="15840" w:orient="landscape"/>
          <w:pgMar w:bottom="1440" w:top="1440" w:left="1530" w:right="1440" w:header="720" w:footer="720"/>
        </w:sectPr>
      </w:pPr>
      <w:bookmarkStart w:colFirst="0" w:colLast="0" w:name="_uitj6q4n6ag" w:id="47"/>
      <w:bookmarkEnd w:id="47"/>
      <w:r w:rsidDel="00000000" w:rsidR="00000000" w:rsidRPr="00000000">
        <w:rPr>
          <w:rtl w:val="0"/>
        </w:rPr>
      </w:r>
    </w:p>
    <w:p w:rsidR="00000000" w:rsidDel="00000000" w:rsidP="00000000" w:rsidRDefault="00000000" w:rsidRPr="00000000" w14:paraId="00000760">
      <w:pPr>
        <w:pStyle w:val="Heading4"/>
        <w:spacing w:before="240" w:lineRule="auto"/>
        <w:rPr/>
      </w:pPr>
      <w:bookmarkStart w:colFirst="0" w:colLast="0" w:name="_dgs9od9rv26y" w:id="48"/>
      <w:bookmarkEnd w:id="48"/>
      <w:r w:rsidDel="00000000" w:rsidR="00000000" w:rsidRPr="00000000">
        <w:rPr>
          <w:rtl w:val="0"/>
        </w:rPr>
      </w:r>
    </w:p>
    <w:p w:rsidR="00000000" w:rsidDel="00000000" w:rsidP="00000000" w:rsidRDefault="00000000" w:rsidRPr="00000000" w14:paraId="00000761">
      <w:pPr>
        <w:pStyle w:val="Heading4"/>
        <w:spacing w:before="240" w:lineRule="auto"/>
        <w:rPr/>
      </w:pPr>
      <w:bookmarkStart w:colFirst="0" w:colLast="0" w:name="_7mum6ddnsif2" w:id="49"/>
      <w:bookmarkEnd w:id="49"/>
      <w:commentRangeStart w:id="637"/>
      <w:r w:rsidDel="00000000" w:rsidR="00000000" w:rsidRPr="00000000">
        <w:rPr>
          <w:rtl w:val="0"/>
        </w:rPr>
        <w:t xml:space="preserve">7.4.3 </w:t>
      </w:r>
      <w:commentRangeEnd w:id="637"/>
      <w:r w:rsidDel="00000000" w:rsidR="00000000" w:rsidRPr="00000000">
        <w:commentReference w:id="637"/>
      </w:r>
      <w:r w:rsidDel="00000000" w:rsidR="00000000" w:rsidRPr="00000000">
        <w:rPr>
          <w:rtl w:val="0"/>
        </w:rPr>
        <w:t xml:space="preserve"> </w:t>
      </w:r>
      <w:commentRangeStart w:id="638"/>
      <w:r w:rsidDel="00000000" w:rsidR="00000000" w:rsidRPr="00000000">
        <w:rPr>
          <w:rtl w:val="0"/>
        </w:rPr>
        <w:t xml:space="preserve">Engagement</w:t>
      </w:r>
      <w:commentRangeEnd w:id="638"/>
      <w:r w:rsidDel="00000000" w:rsidR="00000000" w:rsidRPr="00000000">
        <w:commentReference w:id="638"/>
      </w:r>
      <w:r w:rsidDel="00000000" w:rsidR="00000000" w:rsidRPr="00000000">
        <w:rPr>
          <w:rtl w:val="0"/>
        </w:rPr>
        <w:t xml:space="preserve"> Strategy</w:t>
      </w:r>
    </w:p>
    <w:p w:rsidR="00000000" w:rsidDel="00000000" w:rsidP="00000000" w:rsidRDefault="00000000" w:rsidRPr="00000000" w14:paraId="00000762">
      <w:pPr>
        <w:spacing w:before="240" w:lineRule="auto"/>
        <w:rPr/>
      </w:pPr>
      <w:r w:rsidDel="00000000" w:rsidR="00000000" w:rsidRPr="00000000">
        <w:rPr>
          <w:rtl w:val="0"/>
        </w:rPr>
        <w:t xml:space="preserve">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rsidR="00000000" w:rsidDel="00000000" w:rsidP="00000000" w:rsidRDefault="00000000" w:rsidRPr="00000000" w14:paraId="00000763">
      <w:pPr>
        <w:spacing w:before="240" w:lineRule="auto"/>
        <w:rPr/>
      </w:pPr>
      <w:r w:rsidDel="00000000" w:rsidR="00000000" w:rsidRPr="00000000">
        <w:rPr>
          <w:rtl w:val="0"/>
        </w:rPr>
        <w:t xml:space="preserve">During LBA, the SSC met twice annually and served as a clearinghouse for information across national projects. This committee had a number of attributions including recommendation of projects for inclusion in LBA based on criteria such as subject matter, adequacy of counterpart arrangements, and capacity building plans. The SSC shouldered much of the burden that may have otherwise fallen to agency managers who had more difficulty interacting with their international partners regardless of an abundance of good will. Some existing organizations such as the Congo Basin Science Initiative can already help with coordination and the still extant Brazilian LBA (the SSC still exists but it is not effectively international) can serve as partners for coordination of scientific studies.</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b w:val="1"/>
          <w:i w:val="1"/>
        </w:rPr>
      </w:pPr>
      <w:r w:rsidDel="00000000" w:rsidR="00000000" w:rsidRPr="00000000">
        <w:rPr>
          <w:b w:val="1"/>
          <w:i w:val="1"/>
          <w:rtl w:val="0"/>
        </w:rPr>
        <w:t xml:space="preserve">Indigenous Peoples and Local Communities </w:t>
      </w:r>
    </w:p>
    <w:p w:rsidR="00000000" w:rsidDel="00000000" w:rsidP="00000000" w:rsidRDefault="00000000" w:rsidRPr="00000000" w14:paraId="00000766">
      <w:pPr>
        <w:numPr>
          <w:ilvl w:val="0"/>
          <w:numId w:val="36"/>
        </w:numPr>
        <w:ind w:left="720" w:hanging="360"/>
      </w:pPr>
      <w:hyperlink r:id="rId249">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767">
      <w:pPr>
        <w:rPr>
          <w:color w:val="ff0000"/>
        </w:rPr>
      </w:pPr>
      <w:r w:rsidDel="00000000" w:rsidR="00000000" w:rsidRPr="00000000">
        <w:rPr>
          <w:rtl w:val="0"/>
        </w:rPr>
        <w:t xml:space="preserve">Even before the science definition team was brought together, the NASA Carbon Cycle and Ecoystems Office began consultations with Canadian First Nations and Alaskan Indigenous groups. ABoVE proactively engaged with first nations members to finalize the experimental design in Phase 1, before field activities began. The ABoVE team continued engagement with first nations members to update them on activities, particularly related to relevant disturbances (e.g., fires). For example ABoVE prioritized revisiting burned areas and providing information to help communities understand, adapt to, and overcome disasters. PANGEA will build on important lessons learned from the ABoVE campaign. The process of co-production began during the scoping of PANGEA and the writing of this white paper, which has been carried out in collaboration with Indigenous leaders from the Global Alliance of Territorial Communities (GATC), the Rights and Resources Initiative, </w:t>
      </w:r>
      <w:r w:rsidDel="00000000" w:rsidR="00000000" w:rsidRPr="00000000">
        <w:rPr>
          <w:highlight w:val="yellow"/>
          <w:rtl w:val="0"/>
        </w:rPr>
        <w:t xml:space="preserve">XYZ</w:t>
      </w:r>
      <w:r w:rsidDel="00000000" w:rsidR="00000000" w:rsidRPr="00000000">
        <w:rPr>
          <w:rtl w:val="0"/>
        </w:rPr>
        <w:t xml:space="preserve">. If PANGEA is selected, co-production with Indigenous Peoples and Local Communities will begin immediately and will be sustained throughout. </w:t>
      </w:r>
      <w:r w:rsidDel="00000000" w:rsidR="00000000" w:rsidRPr="00000000">
        <w:rPr>
          <w:color w:val="ff0000"/>
          <w:rtl w:val="0"/>
        </w:rPr>
        <w:t xml:space="preserve">[1-2 sentences about the what - science priorities, sites, training, applications]</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i w:val="1"/>
        </w:rPr>
      </w:pPr>
      <w:r w:rsidDel="00000000" w:rsidR="00000000" w:rsidRPr="00000000">
        <w:rPr>
          <w:b w:val="1"/>
          <w:i w:val="1"/>
          <w:rtl w:val="0"/>
        </w:rPr>
        <w:t xml:space="preserve">Women </w:t>
      </w:r>
    </w:p>
    <w:p w:rsidR="00000000" w:rsidDel="00000000" w:rsidP="00000000" w:rsidRDefault="00000000" w:rsidRPr="00000000" w14:paraId="0000076A">
      <w:pPr>
        <w:numPr>
          <w:ilvl w:val="0"/>
          <w:numId w:val="47"/>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76B">
      <w:pPr>
        <w:numPr>
          <w:ilvl w:val="0"/>
          <w:numId w:val="47"/>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b w:val="1"/>
          <w:i w:val="1"/>
        </w:rPr>
      </w:pPr>
      <w:commentRangeStart w:id="639"/>
      <w:r w:rsidDel="00000000" w:rsidR="00000000" w:rsidRPr="00000000">
        <w:rPr>
          <w:b w:val="1"/>
          <w:i w:val="1"/>
          <w:rtl w:val="0"/>
        </w:rPr>
        <w:t xml:space="preserve">Scientific Institutions</w:t>
      </w:r>
      <w:commentRangeEnd w:id="639"/>
      <w:r w:rsidDel="00000000" w:rsidR="00000000" w:rsidRPr="00000000">
        <w:commentReference w:id="639"/>
      </w: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76F">
      <w:pPr>
        <w:numPr>
          <w:ilvl w:val="0"/>
          <w:numId w:val="69"/>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770">
      <w:pPr>
        <w:numPr>
          <w:ilvl w:val="0"/>
          <w:numId w:val="69"/>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771">
      <w:pPr>
        <w:numPr>
          <w:ilvl w:val="0"/>
          <w:numId w:val="69"/>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772">
      <w:pPr>
        <w:numPr>
          <w:ilvl w:val="0"/>
          <w:numId w:val="69"/>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773">
      <w:pPr>
        <w:numPr>
          <w:ilvl w:val="0"/>
          <w:numId w:val="69"/>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774">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775">
      <w:pPr>
        <w:spacing w:line="240" w:lineRule="auto"/>
        <w:rPr/>
      </w:pPr>
      <w:r w:rsidDel="00000000" w:rsidR="00000000" w:rsidRPr="00000000">
        <w:rPr>
          <w:rtl w:val="0"/>
        </w:rPr>
      </w:r>
    </w:p>
    <w:p w:rsidR="00000000" w:rsidDel="00000000" w:rsidP="00000000" w:rsidRDefault="00000000" w:rsidRPr="00000000" w14:paraId="00000776">
      <w:pPr>
        <w:rPr>
          <w:b w:val="1"/>
          <w:i w:val="1"/>
        </w:rPr>
      </w:pPr>
      <w:r w:rsidDel="00000000" w:rsidR="00000000" w:rsidRPr="00000000">
        <w:rPr>
          <w:b w:val="1"/>
          <w:i w:val="1"/>
          <w:rtl w:val="0"/>
        </w:rPr>
        <w:t xml:space="preserve">Government agencies</w:t>
      </w:r>
    </w:p>
    <w:p w:rsidR="00000000" w:rsidDel="00000000" w:rsidP="00000000" w:rsidRDefault="00000000" w:rsidRPr="00000000" w14:paraId="00000777">
      <w:pPr>
        <w:numPr>
          <w:ilvl w:val="0"/>
          <w:numId w:val="47"/>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778">
      <w:pPr>
        <w:numPr>
          <w:ilvl w:val="0"/>
          <w:numId w:val="47"/>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779">
      <w:pPr>
        <w:numPr>
          <w:ilvl w:val="0"/>
          <w:numId w:val="47"/>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b w:val="1"/>
          <w:i w:val="1"/>
        </w:rPr>
      </w:pPr>
      <w:r w:rsidDel="00000000" w:rsidR="00000000" w:rsidRPr="00000000">
        <w:rPr>
          <w:b w:val="1"/>
          <w:i w:val="1"/>
          <w:rtl w:val="0"/>
        </w:rPr>
        <w:t xml:space="preserve">Non-governmental organizations </w:t>
      </w:r>
    </w:p>
    <w:p w:rsidR="00000000" w:rsidDel="00000000" w:rsidP="00000000" w:rsidRDefault="00000000" w:rsidRPr="00000000" w14:paraId="0000077C">
      <w:pPr>
        <w:numPr>
          <w:ilvl w:val="0"/>
          <w:numId w:val="47"/>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77D">
      <w:pPr>
        <w:numPr>
          <w:ilvl w:val="0"/>
          <w:numId w:val="47"/>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b w:val="1"/>
          <w:i w:val="1"/>
        </w:rPr>
      </w:pPr>
      <w:r w:rsidDel="00000000" w:rsidR="00000000" w:rsidRPr="00000000">
        <w:rPr>
          <w:b w:val="1"/>
          <w:i w:val="1"/>
          <w:rtl w:val="0"/>
        </w:rPr>
        <w:t xml:space="preserve">Intergovernmental organizations </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b w:val="1"/>
          <w:i w:val="1"/>
        </w:rPr>
      </w:pPr>
      <w:r w:rsidDel="00000000" w:rsidR="00000000" w:rsidRPr="00000000">
        <w:rPr>
          <w:b w:val="1"/>
          <w:i w:val="1"/>
          <w:rtl w:val="0"/>
        </w:rPr>
        <w:t xml:space="preserve">Private </w:t>
      </w:r>
      <w:commentRangeStart w:id="640"/>
      <w:commentRangeStart w:id="641"/>
      <w:commentRangeStart w:id="642"/>
      <w:r w:rsidDel="00000000" w:rsidR="00000000" w:rsidRPr="00000000">
        <w:rPr>
          <w:b w:val="1"/>
          <w:i w:val="1"/>
          <w:rtl w:val="0"/>
        </w:rPr>
        <w:t xml:space="preserve">sector</w:t>
      </w:r>
      <w:commentRangeEnd w:id="640"/>
      <w:r w:rsidDel="00000000" w:rsidR="00000000" w:rsidRPr="00000000">
        <w:commentReference w:id="640"/>
      </w:r>
      <w:commentRangeEnd w:id="641"/>
      <w:r w:rsidDel="00000000" w:rsidR="00000000" w:rsidRPr="00000000">
        <w:commentReference w:id="641"/>
      </w:r>
      <w:commentRangeEnd w:id="642"/>
      <w:r w:rsidDel="00000000" w:rsidR="00000000" w:rsidRPr="00000000">
        <w:commentReference w:id="642"/>
      </w:r>
      <w:r w:rsidDel="00000000" w:rsidR="00000000" w:rsidRPr="00000000">
        <w:rPr>
          <w:b w:val="1"/>
          <w:i w:val="1"/>
          <w:rtl w:val="0"/>
        </w:rPr>
        <w:t xml:space="preserve"> </w:t>
      </w:r>
    </w:p>
    <w:p w:rsidR="00000000" w:rsidDel="00000000" w:rsidP="00000000" w:rsidRDefault="00000000" w:rsidRPr="00000000" w14:paraId="00000782">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commentRangeStart w:id="643"/>
      <w:r w:rsidDel="00000000" w:rsidR="00000000" w:rsidRPr="00000000">
        <w:rPr>
          <w:highlight w:val="yellow"/>
          <w:rtl w:val="0"/>
        </w:rPr>
        <w:t xml:space="preserve">SMEs</w:t>
      </w:r>
      <w:commentRangeEnd w:id="643"/>
      <w:r w:rsidDel="00000000" w:rsidR="00000000" w:rsidRPr="00000000">
        <w:commentReference w:id="643"/>
      </w:r>
      <w:r w:rsidDel="00000000" w:rsidR="00000000" w:rsidRPr="00000000">
        <w:rPr>
          <w:rtl w:val="0"/>
        </w:rPr>
        <w:t xml:space="preserve">, cooperatives, and associations. This section describes a basic engagement strategy that can be adapted in each context.</w:t>
      </w:r>
    </w:p>
    <w:p w:rsidR="00000000" w:rsidDel="00000000" w:rsidP="00000000" w:rsidRDefault="00000000" w:rsidRPr="00000000" w14:paraId="00000783">
      <w:pPr>
        <w:spacing w:after="240" w:before="240" w:line="276" w:lineRule="auto"/>
        <w:rPr/>
      </w:pPr>
      <w:commentRangeStart w:id="644"/>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784">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785">
      <w:pPr>
        <w:numPr>
          <w:ilvl w:val="0"/>
          <w:numId w:val="32"/>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645"/>
      <w:r w:rsidDel="00000000" w:rsidR="00000000" w:rsidRPr="00000000">
        <w:rPr>
          <w:rtl w:val="0"/>
        </w:rPr>
        <w:t xml:space="preserve">efforts</w:t>
      </w:r>
      <w:commentRangeEnd w:id="645"/>
      <w:r w:rsidDel="00000000" w:rsidR="00000000" w:rsidRPr="00000000">
        <w:commentReference w:id="645"/>
      </w:r>
      <w:r w:rsidDel="00000000" w:rsidR="00000000" w:rsidRPr="00000000">
        <w:rPr>
          <w:rtl w:val="0"/>
        </w:rPr>
      </w:r>
    </w:p>
    <w:p w:rsidR="00000000" w:rsidDel="00000000" w:rsidP="00000000" w:rsidRDefault="00000000" w:rsidRPr="00000000" w14:paraId="00000786">
      <w:pPr>
        <w:numPr>
          <w:ilvl w:val="0"/>
          <w:numId w:val="32"/>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787">
      <w:pPr>
        <w:numPr>
          <w:ilvl w:val="0"/>
          <w:numId w:val="32"/>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788">
      <w:pPr>
        <w:numPr>
          <w:ilvl w:val="0"/>
          <w:numId w:val="32"/>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789">
      <w:pPr>
        <w:numPr>
          <w:ilvl w:val="0"/>
          <w:numId w:val="32"/>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646"/>
      <w:r w:rsidDel="00000000" w:rsidR="00000000" w:rsidRPr="00000000">
        <w:rPr>
          <w:rtl w:val="0"/>
        </w:rPr>
        <w:t xml:space="preserve">briefs…</w:t>
      </w:r>
      <w:commentRangeEnd w:id="646"/>
      <w:r w:rsidDel="00000000" w:rsidR="00000000" w:rsidRPr="00000000">
        <w:commentReference w:id="646"/>
      </w:r>
      <w:r w:rsidDel="00000000" w:rsidR="00000000" w:rsidRPr="00000000">
        <w:rPr>
          <w:rtl w:val="0"/>
        </w:rPr>
      </w:r>
    </w:p>
    <w:p w:rsidR="00000000" w:rsidDel="00000000" w:rsidP="00000000" w:rsidRDefault="00000000" w:rsidRPr="00000000" w14:paraId="0000078A">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commentRangeEnd w:id="644"/>
      <w:r w:rsidDel="00000000" w:rsidR="00000000" w:rsidRPr="00000000">
        <w:commentReference w:id="644"/>
      </w:r>
      <w:r w:rsidDel="00000000" w:rsidR="00000000" w:rsidRPr="00000000">
        <w:rPr>
          <w:rtl w:val="0"/>
        </w:rPr>
      </w:r>
    </w:p>
    <w:p w:rsidR="00000000" w:rsidDel="00000000" w:rsidP="00000000" w:rsidRDefault="00000000" w:rsidRPr="00000000" w14:paraId="0000078B">
      <w:pPr>
        <w:spacing w:line="276" w:lineRule="auto"/>
        <w:rPr>
          <w:b w:val="1"/>
          <w:i w:val="1"/>
        </w:rPr>
      </w:pPr>
      <w:r w:rsidDel="00000000" w:rsidR="00000000" w:rsidRPr="00000000">
        <w:rPr>
          <w:b w:val="1"/>
          <w:i w:val="1"/>
          <w:rtl w:val="0"/>
        </w:rPr>
        <w:t xml:space="preserve">Foundations &amp; </w:t>
      </w:r>
      <w:commentRangeStart w:id="647"/>
      <w:commentRangeStart w:id="648"/>
      <w:r w:rsidDel="00000000" w:rsidR="00000000" w:rsidRPr="00000000">
        <w:rPr>
          <w:b w:val="1"/>
          <w:i w:val="1"/>
          <w:rtl w:val="0"/>
        </w:rPr>
        <w:t xml:space="preserve">Donors </w:t>
      </w:r>
    </w:p>
    <w:p w:rsidR="00000000" w:rsidDel="00000000" w:rsidP="00000000" w:rsidRDefault="00000000" w:rsidRPr="00000000" w14:paraId="0000078C">
      <w:pPr>
        <w:spacing w:line="276" w:lineRule="auto"/>
        <w:rPr/>
      </w:pPr>
      <w:r w:rsidDel="00000000" w:rsidR="00000000" w:rsidRPr="00000000">
        <w:rPr>
          <w:rFonts w:ascii="Arial Unicode MS" w:cs="Arial Unicode MS" w:eastAsia="Arial Unicode MS" w:hAnsi="Arial Unicode MS"/>
          <w:rtl w:val="0"/>
        </w:rPr>
        <w:t xml:space="preserve">← Funding agencies or foundations?</w:t>
      </w:r>
    </w:p>
    <w:p w:rsidR="00000000" w:rsidDel="00000000" w:rsidP="00000000" w:rsidRDefault="00000000" w:rsidRPr="00000000" w14:paraId="0000078D">
      <w:pPr>
        <w:numPr>
          <w:ilvl w:val="0"/>
          <w:numId w:val="65"/>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78E">
      <w:pPr>
        <w:numPr>
          <w:ilvl w:val="0"/>
          <w:numId w:val="65"/>
        </w:numPr>
        <w:spacing w:line="276" w:lineRule="auto"/>
        <w:ind w:left="720" w:hanging="360"/>
        <w:rPr/>
      </w:pPr>
      <w:r w:rsidDel="00000000" w:rsidR="00000000" w:rsidRPr="00000000">
        <w:rPr>
          <w:rtl w:val="0"/>
        </w:rPr>
        <w:t xml:space="preserve">Private (e.g. Bezos)</w:t>
      </w:r>
      <w:commentRangeEnd w:id="647"/>
      <w:r w:rsidDel="00000000" w:rsidR="00000000" w:rsidRPr="00000000">
        <w:commentReference w:id="647"/>
      </w:r>
      <w:commentRangeEnd w:id="648"/>
      <w:r w:rsidDel="00000000" w:rsidR="00000000" w:rsidRPr="00000000">
        <w:commentReference w:id="648"/>
      </w:r>
      <w:r w:rsidDel="00000000" w:rsidR="00000000" w:rsidRPr="00000000">
        <w:rPr>
          <w:rtl w:val="0"/>
        </w:rPr>
      </w:r>
    </w:p>
    <w:p w:rsidR="00000000" w:rsidDel="00000000" w:rsidP="00000000" w:rsidRDefault="00000000" w:rsidRPr="00000000" w14:paraId="0000078F">
      <w:pPr>
        <w:pStyle w:val="Heading3"/>
        <w:rPr/>
      </w:pPr>
      <w:bookmarkStart w:colFirst="0" w:colLast="0" w:name="_v6vwvy87f239" w:id="50"/>
      <w:bookmarkEnd w:id="50"/>
      <w:r w:rsidDel="00000000" w:rsidR="00000000" w:rsidRPr="00000000">
        <w:rPr>
          <w:rtl w:val="0"/>
        </w:rPr>
        <w:t xml:space="preserve">7</w:t>
      </w:r>
      <w:r w:rsidDel="00000000" w:rsidR="00000000" w:rsidRPr="00000000">
        <w:rPr>
          <w:rtl w:val="0"/>
        </w:rPr>
        <w:t xml:space="preserve">.5 Cost Elements</w:t>
      </w:r>
    </w:p>
    <w:p w:rsidR="00000000" w:rsidDel="00000000" w:rsidP="00000000" w:rsidRDefault="00000000" w:rsidRPr="00000000" w14:paraId="00000790">
      <w:pPr>
        <w:ind w:left="0" w:firstLine="0"/>
        <w:rPr/>
      </w:pPr>
      <w:r w:rsidDel="00000000" w:rsidR="00000000" w:rsidRPr="00000000">
        <w:rPr>
          <w:rtl w:val="0"/>
        </w:rPr>
        <w:t xml:space="preserve">[Will be included in the final white paper]</w:t>
      </w:r>
    </w:p>
    <w:p w:rsidR="00000000" w:rsidDel="00000000" w:rsidP="00000000" w:rsidRDefault="00000000" w:rsidRPr="00000000" w14:paraId="00000791">
      <w:pPr>
        <w:ind w:left="0" w:firstLine="0"/>
        <w:rPr>
          <w:color w:val="ff0000"/>
        </w:rPr>
      </w:pPr>
      <w:r w:rsidDel="00000000" w:rsidR="00000000" w:rsidRPr="00000000">
        <w:rPr>
          <w:rtl w:val="0"/>
        </w:rPr>
      </w:r>
    </w:p>
    <w:p w:rsidR="00000000" w:rsidDel="00000000" w:rsidP="00000000" w:rsidRDefault="00000000" w:rsidRPr="00000000" w14:paraId="00000792">
      <w:pPr>
        <w:numPr>
          <w:ilvl w:val="0"/>
          <w:numId w:val="80"/>
        </w:numPr>
        <w:ind w:left="720" w:hanging="360"/>
        <w:rPr>
          <w:color w:val="ff0000"/>
          <w:u w:val="none"/>
        </w:rPr>
      </w:pPr>
      <w:r w:rsidDel="00000000" w:rsidR="00000000" w:rsidRPr="00000000">
        <w:rPr>
          <w:color w:val="ff0000"/>
          <w:rtl w:val="0"/>
        </w:rPr>
        <w:t xml:space="preserve">We need money for XYZ</w:t>
      </w:r>
    </w:p>
    <w:p w:rsidR="00000000" w:rsidDel="00000000" w:rsidP="00000000" w:rsidRDefault="00000000" w:rsidRPr="00000000" w14:paraId="00000793">
      <w:pPr>
        <w:numPr>
          <w:ilvl w:val="0"/>
          <w:numId w:val="8"/>
        </w:numPr>
        <w:ind w:left="720" w:hanging="360"/>
        <w:rPr>
          <w:color w:val="ff0000"/>
        </w:rPr>
      </w:pPr>
      <w:r w:rsidDel="00000000" w:rsidR="00000000" w:rsidRPr="00000000">
        <w:rPr>
          <w:color w:val="ff0000"/>
          <w:rtl w:val="0"/>
        </w:rPr>
        <w:t xml:space="preserve">The determination of whether PANGEA will pursue threshold, baseline 1, or baseline 2 will be decided based on available NASA funds and match funding during the Concise Experimental Plan phase</w:t>
      </w:r>
    </w:p>
    <w:p w:rsidR="00000000" w:rsidDel="00000000" w:rsidP="00000000" w:rsidRDefault="00000000" w:rsidRPr="00000000" w14:paraId="00000794">
      <w:pPr>
        <w:numPr>
          <w:ilvl w:val="0"/>
          <w:numId w:val="8"/>
        </w:numPr>
        <w:ind w:left="720" w:hanging="360"/>
        <w:rPr>
          <w:color w:val="ff0000"/>
        </w:rPr>
      </w:pPr>
      <w:r w:rsidDel="00000000" w:rsidR="00000000" w:rsidRPr="00000000">
        <w:rPr>
          <w:color w:val="ff0000"/>
          <w:rtl w:val="0"/>
        </w:rPr>
        <w:t xml:space="preserve"> </w:t>
      </w:r>
    </w:p>
    <w:p w:rsidR="00000000" w:rsidDel="00000000" w:rsidP="00000000" w:rsidRDefault="00000000" w:rsidRPr="00000000" w14:paraId="00000795">
      <w:pPr>
        <w:numPr>
          <w:ilvl w:val="0"/>
          <w:numId w:val="8"/>
        </w:numPr>
        <w:ind w:left="720" w:hanging="360"/>
        <w:rPr>
          <w:color w:val="ff0000"/>
        </w:rPr>
      </w:pPr>
      <w:r w:rsidDel="00000000" w:rsidR="00000000" w:rsidRPr="00000000">
        <w:rPr>
          <w:color w:val="ff0000"/>
          <w:rtl w:val="0"/>
        </w:rPr>
        <w:t xml:space="preserve">Even in spite of last minute elements beyond the team’s control, AfriSAR-2 was executed on time and at cost and data were collected. </w:t>
      </w:r>
    </w:p>
    <w:p w:rsidR="00000000" w:rsidDel="00000000" w:rsidP="00000000" w:rsidRDefault="00000000" w:rsidRPr="00000000" w14:paraId="00000796">
      <w:pPr>
        <w:numPr>
          <w:ilvl w:val="0"/>
          <w:numId w:val="8"/>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797">
      <w:pPr>
        <w:numPr>
          <w:ilvl w:val="1"/>
          <w:numId w:val="8"/>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798">
      <w:pPr>
        <w:numPr>
          <w:ilvl w:val="2"/>
          <w:numId w:val="8"/>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799">
      <w:pPr>
        <w:numPr>
          <w:ilvl w:val="2"/>
          <w:numId w:val="8"/>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79A">
      <w:pPr>
        <w:numPr>
          <w:ilvl w:val="1"/>
          <w:numId w:val="8"/>
        </w:numPr>
        <w:ind w:left="1440" w:hanging="360"/>
        <w:rPr>
          <w:color w:val="000000"/>
          <w:sz w:val="22"/>
          <w:szCs w:val="22"/>
        </w:rPr>
      </w:pPr>
      <w:commentRangeStart w:id="649"/>
      <w:r w:rsidDel="00000000" w:rsidR="00000000" w:rsidRPr="00000000">
        <w:rPr>
          <w:rtl w:val="0"/>
        </w:rPr>
        <w:t xml:space="preserve">Existing</w:t>
      </w:r>
      <w:commentRangeEnd w:id="649"/>
      <w:r w:rsidDel="00000000" w:rsidR="00000000" w:rsidRPr="00000000">
        <w:commentReference w:id="649"/>
      </w:r>
      <w:r w:rsidDel="00000000" w:rsidR="00000000" w:rsidRPr="00000000">
        <w:rPr>
          <w:rtl w:val="0"/>
        </w:rPr>
        <w:t xml:space="preserve"> opportunities to solicit complementary funding </w:t>
      </w:r>
    </w:p>
    <w:p w:rsidR="00000000" w:rsidDel="00000000" w:rsidP="00000000" w:rsidRDefault="00000000" w:rsidRPr="00000000" w14:paraId="0000079B">
      <w:pPr>
        <w:numPr>
          <w:ilvl w:val="2"/>
          <w:numId w:val="8"/>
        </w:numPr>
        <w:ind w:left="2160" w:hanging="360"/>
        <w:rPr>
          <w:color w:val="000000"/>
          <w:sz w:val="22"/>
          <w:szCs w:val="22"/>
        </w:rPr>
      </w:pPr>
      <w:commentRangeStart w:id="650"/>
      <w:r w:rsidDel="00000000" w:rsidR="00000000" w:rsidRPr="00000000">
        <w:rPr>
          <w:rtl w:val="0"/>
        </w:rPr>
        <w:t xml:space="preserve">NSF RCN, AccelNet</w:t>
      </w:r>
      <w:commentRangeEnd w:id="650"/>
      <w:r w:rsidDel="00000000" w:rsidR="00000000" w:rsidRPr="00000000">
        <w:commentReference w:id="650"/>
      </w:r>
      <w:r w:rsidDel="00000000" w:rsidR="00000000" w:rsidRPr="00000000">
        <w:rPr>
          <w:rtl w:val="0"/>
        </w:rPr>
      </w:r>
    </w:p>
    <w:p w:rsidR="00000000" w:rsidDel="00000000" w:rsidP="00000000" w:rsidRDefault="00000000" w:rsidRPr="00000000" w14:paraId="0000079C">
      <w:pPr>
        <w:numPr>
          <w:ilvl w:val="2"/>
          <w:numId w:val="8"/>
        </w:numPr>
        <w:ind w:left="2160" w:hanging="360"/>
        <w:rPr>
          <w:color w:val="000000"/>
          <w:sz w:val="22"/>
          <w:szCs w:val="22"/>
        </w:rPr>
      </w:pPr>
      <w:r w:rsidDel="00000000" w:rsidR="00000000" w:rsidRPr="00000000">
        <w:rPr>
          <w:rtl w:val="0"/>
        </w:rPr>
        <w:t xml:space="preserve">NSF RISE</w:t>
      </w:r>
    </w:p>
    <w:p w:rsidR="00000000" w:rsidDel="00000000" w:rsidP="00000000" w:rsidRDefault="00000000" w:rsidRPr="00000000" w14:paraId="0000079D">
      <w:pPr>
        <w:numPr>
          <w:ilvl w:val="2"/>
          <w:numId w:val="8"/>
        </w:numPr>
        <w:ind w:left="2160" w:hanging="360"/>
        <w:rPr>
          <w:color w:val="000000"/>
          <w:sz w:val="22"/>
          <w:szCs w:val="22"/>
        </w:rPr>
      </w:pPr>
      <w:r w:rsidDel="00000000" w:rsidR="00000000" w:rsidRPr="00000000">
        <w:rPr>
          <w:rtl w:val="0"/>
        </w:rPr>
        <w:t xml:space="preserve">NSF EArly-concept Grants for Exploratory Research (</w:t>
      </w:r>
      <w:hyperlink r:id="rId250">
        <w:r w:rsidDel="00000000" w:rsidR="00000000" w:rsidRPr="00000000">
          <w:rPr>
            <w:color w:val="1155cc"/>
            <w:u w:val="single"/>
            <w:rtl w:val="0"/>
          </w:rPr>
          <w:t xml:space="preserve">EAGER</w:t>
        </w:r>
      </w:hyperlink>
      <w:r w:rsidDel="00000000" w:rsidR="00000000" w:rsidRPr="00000000">
        <w:rPr>
          <w:rtl w:val="0"/>
        </w:rPr>
        <w:t xml:space="preserve">) Proposal</w:t>
      </w:r>
    </w:p>
    <w:p w:rsidR="00000000" w:rsidDel="00000000" w:rsidP="00000000" w:rsidRDefault="00000000" w:rsidRPr="00000000" w14:paraId="0000079E">
      <w:pPr>
        <w:numPr>
          <w:ilvl w:val="2"/>
          <w:numId w:val="8"/>
        </w:numPr>
        <w:ind w:left="2160" w:hanging="360"/>
        <w:rPr>
          <w:color w:val="000000"/>
          <w:sz w:val="22"/>
          <w:szCs w:val="22"/>
        </w:rPr>
      </w:pPr>
      <w:r w:rsidDel="00000000" w:rsidR="00000000" w:rsidRPr="00000000">
        <w:rPr>
          <w:rtl w:val="0"/>
        </w:rPr>
        <w:t xml:space="preserve">NSF DEB &amp; BIO calls (alignment with NEON)</w:t>
      </w:r>
    </w:p>
    <w:p w:rsidR="00000000" w:rsidDel="00000000" w:rsidP="00000000" w:rsidRDefault="00000000" w:rsidRPr="00000000" w14:paraId="0000079F">
      <w:pPr>
        <w:numPr>
          <w:ilvl w:val="2"/>
          <w:numId w:val="8"/>
        </w:numPr>
        <w:ind w:left="2160" w:hanging="360"/>
        <w:rPr>
          <w:color w:val="000000"/>
          <w:sz w:val="22"/>
          <w:szCs w:val="22"/>
        </w:rPr>
      </w:pPr>
      <w:r w:rsidDel="00000000" w:rsidR="00000000" w:rsidRPr="00000000">
        <w:rPr>
          <w:rtl w:val="0"/>
        </w:rPr>
        <w:t xml:space="preserve">USAID CARPE</w:t>
      </w:r>
    </w:p>
    <w:p w:rsidR="00000000" w:rsidDel="00000000" w:rsidP="00000000" w:rsidRDefault="00000000" w:rsidRPr="00000000" w14:paraId="000007A0">
      <w:pPr>
        <w:numPr>
          <w:ilvl w:val="2"/>
          <w:numId w:val="8"/>
        </w:numPr>
        <w:ind w:left="2160" w:hanging="360"/>
        <w:rPr>
          <w:color w:val="000000"/>
          <w:sz w:val="22"/>
          <w:szCs w:val="22"/>
        </w:rPr>
      </w:pPr>
      <w:r w:rsidDel="00000000" w:rsidR="00000000" w:rsidRPr="00000000">
        <w:rPr>
          <w:rtl w:val="0"/>
        </w:rPr>
        <w:t xml:space="preserve">USAID SPARK (in prep)</w:t>
      </w:r>
    </w:p>
    <w:p w:rsidR="00000000" w:rsidDel="00000000" w:rsidP="00000000" w:rsidRDefault="00000000" w:rsidRPr="00000000" w14:paraId="000007A1">
      <w:pPr>
        <w:numPr>
          <w:ilvl w:val="2"/>
          <w:numId w:val="8"/>
        </w:numPr>
        <w:ind w:left="2160" w:hanging="360"/>
        <w:rPr>
          <w:color w:val="000000"/>
          <w:sz w:val="22"/>
          <w:szCs w:val="22"/>
        </w:rPr>
      </w:pPr>
      <w:r w:rsidDel="00000000" w:rsidR="00000000" w:rsidRPr="00000000">
        <w:rPr>
          <w:rtl w:val="0"/>
        </w:rPr>
        <w:t xml:space="preserve">USAID - other…</w:t>
      </w:r>
    </w:p>
    <w:p w:rsidR="00000000" w:rsidDel="00000000" w:rsidP="00000000" w:rsidRDefault="00000000" w:rsidRPr="00000000" w14:paraId="000007A2">
      <w:pPr>
        <w:numPr>
          <w:ilvl w:val="2"/>
          <w:numId w:val="8"/>
        </w:numPr>
        <w:ind w:left="2160" w:hanging="360"/>
        <w:rPr>
          <w:color w:val="000000"/>
          <w:sz w:val="22"/>
          <w:szCs w:val="22"/>
        </w:rPr>
      </w:pPr>
      <w:r w:rsidDel="00000000" w:rsidR="00000000" w:rsidRPr="00000000">
        <w:rPr>
          <w:rtl w:val="0"/>
        </w:rPr>
        <w:t xml:space="preserve">Belmont Forum</w:t>
      </w:r>
    </w:p>
    <w:p w:rsidR="00000000" w:rsidDel="00000000" w:rsidP="00000000" w:rsidRDefault="00000000" w:rsidRPr="00000000" w14:paraId="000007A3">
      <w:pPr>
        <w:numPr>
          <w:ilvl w:val="2"/>
          <w:numId w:val="8"/>
        </w:numPr>
        <w:ind w:left="2160" w:hanging="360"/>
        <w:rPr>
          <w:ins w:author="Anabelle Cardoso" w:id="25" w:date="2024-09-03T11:46:36Z"/>
          <w:color w:val="000000"/>
          <w:sz w:val="22"/>
          <w:szCs w:val="22"/>
        </w:rPr>
      </w:pPr>
      <w:r w:rsidDel="00000000" w:rsidR="00000000" w:rsidRPr="00000000">
        <w:rPr>
          <w:rtl w:val="0"/>
        </w:rPr>
        <w:t xml:space="preserve">DOE calls?</w:t>
      </w:r>
      <w:ins w:author="Anabelle Cardoso" w:id="25" w:date="2024-09-03T11:46:36Z">
        <w:r w:rsidDel="00000000" w:rsidR="00000000" w:rsidRPr="00000000">
          <w:rPr>
            <w:rtl w:val="0"/>
          </w:rPr>
        </w:r>
      </w:ins>
    </w:p>
    <w:p w:rsidR="00000000" w:rsidDel="00000000" w:rsidP="00000000" w:rsidRDefault="00000000" w:rsidRPr="00000000" w14:paraId="000007A4">
      <w:pPr>
        <w:numPr>
          <w:ilvl w:val="2"/>
          <w:numId w:val="8"/>
        </w:numPr>
        <w:ind w:left="2160" w:hanging="360"/>
        <w:rPr>
          <w:ins w:author="Anabelle Cardoso" w:id="25" w:date="2024-09-03T11:46:36Z"/>
          <w:u w:val="none"/>
        </w:rPr>
      </w:pPr>
      <w:ins w:author="Anabelle Cardoso" w:id="25" w:date="2024-09-03T11:46:36Z">
        <w:r w:rsidDel="00000000" w:rsidR="00000000" w:rsidRPr="00000000">
          <w:rPr>
            <w:rtl w:val="0"/>
          </w:rPr>
          <w:t xml:space="preserve">UNESCO</w:t>
        </w:r>
      </w:ins>
    </w:p>
    <w:p w:rsidR="00000000" w:rsidDel="00000000" w:rsidP="00000000" w:rsidRDefault="00000000" w:rsidRPr="00000000" w14:paraId="000007A5">
      <w:pPr>
        <w:numPr>
          <w:ilvl w:val="2"/>
          <w:numId w:val="8"/>
        </w:numPr>
        <w:ind w:left="2160" w:hanging="360"/>
        <w:rPr>
          <w:u w:val="none"/>
          <w:rPrChange w:author="Anabelle Cardoso" w:id="26" w:date="2024-09-03T11:46:36Z">
            <w:rPr>
              <w:color w:val="000000"/>
              <w:sz w:val="22"/>
              <w:szCs w:val="22"/>
            </w:rPr>
          </w:rPrChange>
        </w:rPr>
        <w:pPrChange w:author="Anabelle Cardoso" w:id="0" w:date="2024-09-03T11:46:36Z">
          <w:pPr>
            <w:numPr>
              <w:ilvl w:val="2"/>
              <w:numId w:val="8"/>
            </w:numPr>
            <w:ind w:left="2160" w:hanging="360"/>
          </w:pPr>
        </w:pPrChange>
      </w:pPr>
      <w:ins w:author="Anabelle Cardoso" w:id="25" w:date="2024-09-03T11:46:36Z">
        <w:r w:rsidDel="00000000" w:rsidR="00000000" w:rsidRPr="00000000">
          <w:rPr>
            <w:rtl w:val="0"/>
          </w:rPr>
          <w:t xml:space="preserve">JRS Biodiversity</w:t>
        </w:r>
      </w:ins>
      <w:r w:rsidDel="00000000" w:rsidR="00000000" w:rsidRPr="00000000">
        <w:rPr>
          <w:rtl w:val="0"/>
        </w:rPr>
      </w:r>
    </w:p>
    <w:p w:rsidR="00000000" w:rsidDel="00000000" w:rsidP="00000000" w:rsidRDefault="00000000" w:rsidRPr="00000000" w14:paraId="000007A6">
      <w:pPr>
        <w:numPr>
          <w:ilvl w:val="1"/>
          <w:numId w:val="8"/>
        </w:numPr>
        <w:ind w:left="1440" w:hanging="360"/>
        <w:rPr>
          <w:color w:val="000000"/>
          <w:sz w:val="22"/>
          <w:szCs w:val="22"/>
        </w:rPr>
      </w:pPr>
      <w:r w:rsidDel="00000000" w:rsidR="00000000" w:rsidRPr="00000000">
        <w:rPr>
          <w:rtl w:val="0"/>
        </w:rPr>
        <w:t xml:space="preserve">In-kind support</w:t>
      </w:r>
    </w:p>
    <w:p w:rsidR="00000000" w:rsidDel="00000000" w:rsidP="00000000" w:rsidRDefault="00000000" w:rsidRPr="00000000" w14:paraId="000007A7">
      <w:pPr>
        <w:numPr>
          <w:ilvl w:val="2"/>
          <w:numId w:val="8"/>
        </w:numPr>
        <w:ind w:left="2160" w:hanging="360"/>
        <w:rPr>
          <w:color w:val="000000"/>
          <w:sz w:val="22"/>
          <w:szCs w:val="22"/>
        </w:rPr>
      </w:pPr>
      <w:r w:rsidDel="00000000" w:rsidR="00000000" w:rsidRPr="00000000">
        <w:rPr>
          <w:rtl w:val="0"/>
        </w:rPr>
        <w:t xml:space="preserve">AmeriFlux, ICOS</w:t>
      </w:r>
    </w:p>
    <w:p w:rsidR="00000000" w:rsidDel="00000000" w:rsidP="00000000" w:rsidRDefault="00000000" w:rsidRPr="00000000" w14:paraId="000007A8">
      <w:pPr>
        <w:numPr>
          <w:ilvl w:val="2"/>
          <w:numId w:val="8"/>
        </w:numPr>
        <w:ind w:left="2160" w:hanging="360"/>
        <w:rPr>
          <w:color w:val="000000"/>
          <w:sz w:val="22"/>
          <w:szCs w:val="22"/>
        </w:rPr>
      </w:pPr>
      <w:r w:rsidDel="00000000" w:rsidR="00000000" w:rsidRPr="00000000">
        <w:rPr>
          <w:rtl w:val="0"/>
        </w:rPr>
      </w:r>
    </w:p>
    <w:p w:rsidR="00000000" w:rsidDel="00000000" w:rsidP="00000000" w:rsidRDefault="00000000" w:rsidRPr="00000000" w14:paraId="000007A9">
      <w:pPr>
        <w:numPr>
          <w:ilvl w:val="1"/>
          <w:numId w:val="8"/>
        </w:numPr>
        <w:ind w:left="1440" w:hanging="360"/>
        <w:rPr>
          <w:color w:val="000000"/>
          <w:sz w:val="22"/>
          <w:szCs w:val="22"/>
        </w:rPr>
      </w:pPr>
      <w:r w:rsidDel="00000000" w:rsidR="00000000" w:rsidRPr="00000000">
        <w:rPr>
          <w:rtl w:val="0"/>
        </w:rPr>
        <w:t xml:space="preserve">Seeking additional funding from new sources</w:t>
      </w:r>
    </w:p>
    <w:p w:rsidR="00000000" w:rsidDel="00000000" w:rsidP="00000000" w:rsidRDefault="00000000" w:rsidRPr="00000000" w14:paraId="000007AA">
      <w:pPr>
        <w:numPr>
          <w:ilvl w:val="2"/>
          <w:numId w:val="8"/>
        </w:numPr>
        <w:ind w:left="2160" w:hanging="360"/>
        <w:rPr>
          <w:color w:val="000000"/>
          <w:sz w:val="22"/>
          <w:szCs w:val="22"/>
        </w:rPr>
      </w:pPr>
      <w:r w:rsidDel="00000000" w:rsidR="00000000" w:rsidRPr="00000000">
        <w:rPr>
          <w:rtl w:val="0"/>
        </w:rPr>
        <w:t xml:space="preserve">Donor community </w:t>
      </w:r>
      <w:r w:rsidDel="00000000" w:rsidR="00000000" w:rsidRPr="00000000">
        <w:rPr>
          <w:rtl w:val="0"/>
        </w:rPr>
      </w:r>
    </w:p>
    <w:p w:rsidR="00000000" w:rsidDel="00000000" w:rsidP="00000000" w:rsidRDefault="00000000" w:rsidRPr="00000000" w14:paraId="000007AB">
      <w:pPr>
        <w:rPr>
          <w:highlight w:val="yellow"/>
        </w:rPr>
      </w:pPr>
      <w:r w:rsidDel="00000000" w:rsidR="00000000" w:rsidRPr="00000000">
        <w:rPr>
          <w:rtl w:val="0"/>
        </w:rPr>
      </w:r>
    </w:p>
    <w:p w:rsidR="00000000" w:rsidDel="00000000" w:rsidP="00000000" w:rsidRDefault="00000000" w:rsidRPr="00000000" w14:paraId="000007AC">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7AD">
      <w:pPr>
        <w:pStyle w:val="Heading3"/>
        <w:rPr/>
      </w:pPr>
      <w:bookmarkStart w:colFirst="0" w:colLast="0" w:name="_4bmujjquo8mq" w:id="51"/>
      <w:bookmarkEnd w:id="51"/>
      <w:r w:rsidDel="00000000" w:rsidR="00000000" w:rsidRPr="00000000">
        <w:rPr>
          <w:rtl w:val="0"/>
        </w:rPr>
        <w:t xml:space="preserve">7</w:t>
      </w:r>
      <w:commentRangeStart w:id="651"/>
      <w:r w:rsidDel="00000000" w:rsidR="00000000" w:rsidRPr="00000000">
        <w:rPr>
          <w:rtl w:val="0"/>
        </w:rPr>
        <w:t xml:space="preserve">.6 Co-funding</w:t>
      </w:r>
      <w:commentRangeEnd w:id="651"/>
      <w:r w:rsidDel="00000000" w:rsidR="00000000" w:rsidRPr="00000000">
        <w:commentReference w:id="651"/>
      </w:r>
      <w:r w:rsidDel="00000000" w:rsidR="00000000" w:rsidRPr="00000000">
        <w:rPr>
          <w:rtl w:val="0"/>
        </w:rPr>
        <w:t xml:space="preserve"> </w:t>
      </w:r>
    </w:p>
    <w:p w:rsidR="00000000" w:rsidDel="00000000" w:rsidP="00000000" w:rsidRDefault="00000000" w:rsidRPr="00000000" w14:paraId="000007AE">
      <w:pPr>
        <w:rPr/>
      </w:pPr>
      <w:commentRangeStart w:id="652"/>
      <w:r w:rsidDel="00000000" w:rsidR="00000000" w:rsidRPr="00000000">
        <w:rPr>
          <w:rtl w:val="0"/>
        </w:rPr>
        <w:t xml:space="preserve">PANGEA recognizes that NASA-TE is limited in the amount and type of funding</w:t>
      </w:r>
      <w:commentRangeEnd w:id="652"/>
      <w:r w:rsidDel="00000000" w:rsidR="00000000" w:rsidRPr="00000000">
        <w:commentReference w:id="652"/>
      </w:r>
      <w:r w:rsidDel="00000000" w:rsidR="00000000" w:rsidRPr="00000000">
        <w:rPr>
          <w:rtl w:val="0"/>
        </w:rPr>
        <w:t xml:space="preserve"> that it can provide.  PANGEA has been designed to leverage a Terrestrial Ecology investment in its core purpose to attract funding from other donors that can support complimentary work that will expand the impact of PANGEA. The project has already made significant strides towards securing diverse </w:t>
      </w:r>
      <w:commentRangeStart w:id="653"/>
      <w:commentRangeStart w:id="654"/>
      <w:r w:rsidDel="00000000" w:rsidR="00000000" w:rsidRPr="00000000">
        <w:rPr>
          <w:rtl w:val="0"/>
        </w:rPr>
        <w:t xml:space="preserve">sources of funding </w:t>
      </w:r>
      <w:commentRangeEnd w:id="653"/>
      <w:r w:rsidDel="00000000" w:rsidR="00000000" w:rsidRPr="00000000">
        <w:commentReference w:id="653"/>
      </w:r>
      <w:commentRangeEnd w:id="654"/>
      <w:r w:rsidDel="00000000" w:rsidR="00000000" w:rsidRPr="00000000">
        <w:commentReference w:id="654"/>
      </w:r>
      <w:r w:rsidDel="00000000" w:rsidR="00000000" w:rsidRPr="00000000">
        <w:rPr>
          <w:rtl w:val="0"/>
        </w:rPr>
        <w:t xml:space="preserve">to leverage TE’s potential investment. Resources from other U.S. government science funders, U.S. government development and conservation funders, private foundations, international governments, and philanthropists will support complementary activities that are outside of NASA’s scope.  </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commentRangeStart w:id="655"/>
      <w:commentRangeStart w:id="656"/>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251"/>
                    <a:srcRect b="0" l="0" r="0" t="0"/>
                    <a:stretch>
                      <a:fillRect/>
                    </a:stretch>
                  </pic:blipFill>
                  <pic:spPr>
                    <a:xfrm>
                      <a:off x="0" y="0"/>
                      <a:ext cx="5943600" cy="3340100"/>
                    </a:xfrm>
                    <a:prstGeom prst="rect"/>
                    <a:ln/>
                  </pic:spPr>
                </pic:pic>
              </a:graphicData>
            </a:graphic>
          </wp:inline>
        </w:drawing>
      </w:r>
      <w:commentRangeEnd w:id="655"/>
      <w:r w:rsidDel="00000000" w:rsidR="00000000" w:rsidRPr="00000000">
        <w:commentReference w:id="655"/>
      </w:r>
      <w:commentRangeEnd w:id="656"/>
      <w:r w:rsidDel="00000000" w:rsidR="00000000" w:rsidRPr="00000000">
        <w:commentReference w:id="656"/>
      </w: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This will be critical to provide support to collaborators from tropical countries, and to support research application work.  During the scoping phase, the PANGEA team met with </w:t>
      </w:r>
      <w:r w:rsidDel="00000000" w:rsidR="00000000" w:rsidRPr="00000000">
        <w:rPr>
          <w:shd w:fill="fff2cc" w:val="clear"/>
          <w:rtl w:val="0"/>
        </w:rPr>
        <w:t xml:space="preserve">XX</w:t>
      </w:r>
      <w:r w:rsidDel="00000000" w:rsidR="00000000" w:rsidRPr="00000000">
        <w:rPr>
          <w:rtl w:val="0"/>
        </w:rPr>
        <w:t xml:space="preserve"> potential funders, many of whom have expressed interest in providing complementary </w:t>
      </w:r>
      <w:commentRangeStart w:id="657"/>
      <w:commentRangeStart w:id="658"/>
      <w:r w:rsidDel="00000000" w:rsidR="00000000" w:rsidRPr="00000000">
        <w:rPr>
          <w:rtl w:val="0"/>
        </w:rPr>
        <w:t xml:space="preserve">funding to support activities outlined in this white paper</w:t>
      </w:r>
      <w:commentRangeEnd w:id="657"/>
      <w:r w:rsidDel="00000000" w:rsidR="00000000" w:rsidRPr="00000000">
        <w:commentReference w:id="657"/>
      </w:r>
      <w:commentRangeEnd w:id="658"/>
      <w:r w:rsidDel="00000000" w:rsidR="00000000" w:rsidRPr="00000000">
        <w:commentReference w:id="658"/>
      </w:r>
      <w:r w:rsidDel="00000000" w:rsidR="00000000" w:rsidRPr="00000000">
        <w:rPr>
          <w:rtl w:val="0"/>
        </w:rPr>
        <w:t xml:space="preserve"> (</w:t>
      </w:r>
      <w:r w:rsidDel="00000000" w:rsidR="00000000" w:rsidRPr="00000000">
        <w:rPr>
          <w:shd w:fill="fff2cc" w:val="clear"/>
          <w:rtl w:val="0"/>
        </w:rPr>
        <w:t xml:space="preserve">see Letters of Support</w:t>
      </w:r>
      <w:r w:rsidDel="00000000" w:rsidR="00000000" w:rsidRPr="00000000">
        <w:rPr>
          <w:rtl w:val="0"/>
        </w:rPr>
        <w:t xml:space="preserve">).</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hyperlink r:id="rId252">
        <w:r w:rsidDel="00000000" w:rsidR="00000000" w:rsidRPr="00000000">
          <w:rPr>
            <w:color w:val="0000ee"/>
            <w:u w:val="single"/>
            <w:shd w:fill="auto" w:val="clear"/>
            <w:rtl w:val="0"/>
          </w:rPr>
          <w:t xml:space="preserve">PANGEA White Paper Figures &amp; Tables</w:t>
        </w:r>
      </w:hyperlink>
      <w:r w:rsidDel="00000000" w:rsidR="00000000" w:rsidRPr="00000000">
        <w:rPr>
          <w:rtl w:val="0"/>
        </w:rPr>
        <w:t xml:space="preserve">[See Table 5 for table of potential co-funders/supporting projects]</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and oversight between donors, and addressing any data security concerns.  PANGEA hopes to be a leader in operationalizing blended financial support to Terrestrial Ecology projects and to provide learnings to advance such partnerships in the future.  To do that, PANGEA will seek to answer the following question:</w:t>
      </w:r>
    </w:p>
    <w:p w:rsidR="00000000" w:rsidDel="00000000" w:rsidP="00000000" w:rsidRDefault="00000000" w:rsidRPr="00000000" w14:paraId="000007B7">
      <w:pPr>
        <w:rPr/>
      </w:pPr>
      <w:r w:rsidDel="00000000" w:rsidR="00000000" w:rsidRPr="00000000">
        <w:rPr>
          <w:rtl w:val="0"/>
        </w:rPr>
        <w:t xml:space="preserve"> </w:t>
      </w:r>
    </w:p>
    <w:p w:rsidR="00000000" w:rsidDel="00000000" w:rsidP="00000000" w:rsidRDefault="00000000" w:rsidRPr="00000000" w14:paraId="000007B8">
      <w:pPr>
        <w:numPr>
          <w:ilvl w:val="0"/>
          <w:numId w:val="52"/>
        </w:numPr>
        <w:ind w:left="720" w:hanging="360"/>
        <w:rPr>
          <w:color w:val="ff0000"/>
        </w:rPr>
      </w:pPr>
      <w:r w:rsidDel="00000000" w:rsidR="00000000" w:rsidRPr="00000000">
        <w:rPr>
          <w:color w:val="ff0000"/>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7B9">
      <w:pPr>
        <w:numPr>
          <w:ilvl w:val="1"/>
          <w:numId w:val="52"/>
        </w:numPr>
        <w:ind w:left="1440" w:hanging="360"/>
        <w:rPr>
          <w:color w:val="ff0000"/>
        </w:rPr>
      </w:pPr>
      <w:r w:rsidDel="00000000" w:rsidR="00000000" w:rsidRPr="00000000">
        <w:rPr>
          <w:color w:val="ff0000"/>
          <w:rtl w:val="0"/>
        </w:rPr>
        <w:t xml:space="preserve">How can complementary funding enhance NASA’s work?  </w:t>
      </w:r>
    </w:p>
    <w:p w:rsidR="00000000" w:rsidDel="00000000" w:rsidP="00000000" w:rsidRDefault="00000000" w:rsidRPr="00000000" w14:paraId="000007BA">
      <w:pPr>
        <w:numPr>
          <w:ilvl w:val="1"/>
          <w:numId w:val="52"/>
        </w:numPr>
        <w:ind w:left="1440" w:hanging="360"/>
        <w:rPr>
          <w:color w:val="ff0000"/>
        </w:rPr>
      </w:pPr>
      <w:r w:rsidDel="00000000" w:rsidR="00000000" w:rsidRPr="00000000">
        <w:rPr>
          <w:color w:val="ff0000"/>
          <w:rtl w:val="0"/>
        </w:rPr>
        <w:t xml:space="preserve">What data sharing and security approaches work when there are multiple funders?</w:t>
      </w:r>
    </w:p>
    <w:p w:rsidR="00000000" w:rsidDel="00000000" w:rsidP="00000000" w:rsidRDefault="00000000" w:rsidRPr="00000000" w14:paraId="000007BB">
      <w:pPr>
        <w:numPr>
          <w:ilvl w:val="1"/>
          <w:numId w:val="52"/>
        </w:numPr>
        <w:ind w:left="1440" w:hanging="360"/>
        <w:rPr>
          <w:color w:val="ff0000"/>
        </w:rPr>
      </w:pPr>
      <w:r w:rsidDel="00000000" w:rsidR="00000000" w:rsidRPr="00000000">
        <w:rPr>
          <w:color w:val="ff0000"/>
          <w:rtl w:val="0"/>
        </w:rPr>
        <w:t xml:space="preserve">How can reporting and communications be streamlined?</w:t>
      </w:r>
      <w:r w:rsidDel="00000000" w:rsidR="00000000" w:rsidRPr="00000000">
        <w:rPr>
          <w:rtl w:val="0"/>
        </w:rPr>
      </w:r>
    </w:p>
    <w:p w:rsidR="00000000" w:rsidDel="00000000" w:rsidP="00000000" w:rsidRDefault="00000000" w:rsidRPr="00000000" w14:paraId="000007BC">
      <w:pPr>
        <w:pStyle w:val="Heading3"/>
        <w:rPr/>
      </w:pPr>
      <w:bookmarkStart w:colFirst="0" w:colLast="0" w:name="_igdor1b4j3oc" w:id="52"/>
      <w:bookmarkEnd w:id="52"/>
      <w:r w:rsidDel="00000000" w:rsidR="00000000" w:rsidRPr="00000000">
        <w:rPr>
          <w:rtl w:val="0"/>
        </w:rPr>
        <w:t xml:space="preserve">7.7 Open Science - Data Management and Sharing</w:t>
      </w:r>
      <w:r w:rsidDel="00000000" w:rsidR="00000000" w:rsidRPr="00000000">
        <w:rPr>
          <w:rtl w:val="0"/>
        </w:rPr>
      </w:r>
    </w:p>
    <w:p w:rsidR="00000000" w:rsidDel="00000000" w:rsidP="00000000" w:rsidRDefault="00000000" w:rsidRPr="00000000" w14:paraId="000007BD">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rsidR="00000000" w:rsidDel="00000000" w:rsidP="00000000" w:rsidRDefault="00000000" w:rsidRPr="00000000" w14:paraId="000007BE">
      <w:pPr>
        <w:ind w:left="0" w:firstLine="0"/>
        <w:rPr/>
      </w:pPr>
      <w:r w:rsidDel="00000000" w:rsidR="00000000" w:rsidRPr="00000000">
        <w:rPr>
          <w:rtl w:val="0"/>
        </w:rPr>
      </w:r>
    </w:p>
    <w:p w:rsidR="00000000" w:rsidDel="00000000" w:rsidP="00000000" w:rsidRDefault="00000000" w:rsidRPr="00000000" w14:paraId="000007BF">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countries, </w:t>
      </w:r>
    </w:p>
    <w:p w:rsidR="00000000" w:rsidDel="00000000" w:rsidP="00000000" w:rsidRDefault="00000000" w:rsidRPr="00000000" w14:paraId="000007C0">
      <w:pPr>
        <w:rPr/>
      </w:pPr>
      <w:r w:rsidDel="00000000" w:rsidR="00000000" w:rsidRPr="00000000">
        <w:rPr>
          <w:rtl w:val="0"/>
        </w:rPr>
        <w:t xml:space="preserve">and science paradigms (e.g., western science paradigm, Indigenous ecological knowledge, Traditional ecological knowledge). </w:t>
      </w:r>
      <w:r w:rsidDel="00000000" w:rsidR="00000000" w:rsidRPr="00000000">
        <w:rPr>
          <w:rtl w:val="0"/>
        </w:rPr>
        <w:t xml:space="preserve">The PANGEA data management will adhere to the </w:t>
      </w:r>
      <w:commentRangeStart w:id="659"/>
      <w:r w:rsidDel="00000000" w:rsidR="00000000" w:rsidRPr="00000000">
        <w:rPr>
          <w:rtl w:val="0"/>
        </w:rPr>
        <w:t xml:space="preserve">FAIR</w:t>
      </w:r>
      <w:commentRangeEnd w:id="659"/>
      <w:r w:rsidDel="00000000" w:rsidR="00000000" w:rsidRPr="00000000">
        <w:commentReference w:id="659"/>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PANGEA data collection, management, and use will also align with the </w:t>
      </w:r>
      <w:commentRangeStart w:id="660"/>
      <w:r w:rsidDel="00000000" w:rsidR="00000000" w:rsidRPr="00000000">
        <w:rPr>
          <w:rtl w:val="0"/>
        </w:rPr>
        <w:t xml:space="preserve">CARE</w:t>
      </w:r>
      <w:commentRangeEnd w:id="660"/>
      <w:r w:rsidDel="00000000" w:rsidR="00000000" w:rsidRPr="00000000">
        <w:commentReference w:id="660"/>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w:t>
      </w:r>
      <w:commentRangeStart w:id="661"/>
      <w:r w:rsidDel="00000000" w:rsidR="00000000" w:rsidRPr="00000000">
        <w:rPr>
          <w:rtl w:val="0"/>
        </w:rPr>
        <w:t xml:space="preserve">REF</w:t>
      </w:r>
      <w:commentRangeEnd w:id="661"/>
      <w:r w:rsidDel="00000000" w:rsidR="00000000" w:rsidRPr="00000000">
        <w:commentReference w:id="661"/>
      </w:r>
      <w:r w:rsidDel="00000000" w:rsidR="00000000" w:rsidRPr="00000000">
        <w:rPr>
          <w:rtl w:val="0"/>
        </w:rPr>
        <w:t xml:space="preserve">). </w:t>
      </w:r>
    </w:p>
    <w:p w:rsidR="00000000" w:rsidDel="00000000" w:rsidP="00000000" w:rsidRDefault="00000000" w:rsidRPr="00000000" w14:paraId="000007C1">
      <w:pPr>
        <w:ind w:left="0" w:firstLine="0"/>
        <w:rPr/>
      </w:pPr>
      <w:r w:rsidDel="00000000" w:rsidR="00000000" w:rsidRPr="00000000">
        <w:rPr>
          <w:rtl w:val="0"/>
        </w:rPr>
      </w:r>
    </w:p>
    <w:p w:rsidR="00000000" w:rsidDel="00000000" w:rsidP="00000000" w:rsidRDefault="00000000" w:rsidRPr="00000000" w14:paraId="000007C2">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662"/>
      <w:r w:rsidDel="00000000" w:rsidR="00000000" w:rsidRPr="00000000">
        <w:rPr>
          <w:highlight w:val="white"/>
          <w:rtl w:val="0"/>
        </w:rPr>
        <w:t xml:space="preserve">Cannon et al 2024</w:t>
      </w:r>
      <w:commentRangeEnd w:id="662"/>
      <w:r w:rsidDel="00000000" w:rsidR="00000000" w:rsidRPr="00000000">
        <w:commentReference w:id="662"/>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and </w:t>
      </w:r>
      <w:r w:rsidDel="00000000" w:rsidR="00000000" w:rsidRPr="00000000">
        <w:rPr>
          <w:highlight w:val="white"/>
          <w:rtl w:val="0"/>
        </w:rPr>
        <w:t xml:space="preserve">Indigenous Peoples and Local Communities (IPLCs) </w:t>
      </w:r>
      <w:r w:rsidDel="00000000" w:rsidR="00000000" w:rsidRPr="00000000">
        <w:rPr>
          <w:rtl w:val="0"/>
        </w:rPr>
        <w:t xml:space="preserve">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7C3">
      <w:pPr>
        <w:numPr>
          <w:ilvl w:val="0"/>
          <w:numId w:val="9"/>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7C4">
      <w:pPr>
        <w:numPr>
          <w:ilvl w:val="0"/>
          <w:numId w:val="9"/>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7C5">
      <w:pPr>
        <w:numPr>
          <w:ilvl w:val="0"/>
          <w:numId w:val="9"/>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7C6">
      <w:pPr>
        <w:numPr>
          <w:ilvl w:val="0"/>
          <w:numId w:val="9"/>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7C7">
      <w:pPr>
        <w:numPr>
          <w:ilvl w:val="0"/>
          <w:numId w:val="9"/>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7C8">
      <w:pPr>
        <w:numPr>
          <w:ilvl w:val="0"/>
          <w:numId w:val="9"/>
        </w:numPr>
        <w:spacing w:after="120" w:before="120" w:lineRule="auto"/>
        <w:ind w:left="720" w:hanging="360"/>
        <w:rPr>
          <w:i w:val="1"/>
        </w:rPr>
      </w:pPr>
      <w:r w:rsidDel="00000000" w:rsidR="00000000" w:rsidRPr="00000000">
        <w:rPr>
          <w:i w:val="1"/>
          <w:rtl w:val="0"/>
        </w:rPr>
        <w:t xml:space="preserve">Provide training to create tools for IPLCs that would support data collection, management, and dissemination.</w:t>
      </w:r>
    </w:p>
    <w:p w:rsidR="00000000" w:rsidDel="00000000" w:rsidP="00000000" w:rsidRDefault="00000000" w:rsidRPr="00000000" w14:paraId="000007C9">
      <w:pPr>
        <w:rPr/>
      </w:pPr>
      <w:r w:rsidDel="00000000" w:rsidR="00000000" w:rsidRPr="00000000">
        <w:rPr>
          <w:rtl w:val="0"/>
        </w:rPr>
        <w:t xml:space="preserve">Participation in the PANGEA science team will require a commitment to provide free, open, and transparent access to all data that are acquired as part of the PANGEA campaign in concordance with FAIR and CARE principles. In collaboration with </w:t>
      </w:r>
      <w:r w:rsidDel="00000000" w:rsidR="00000000" w:rsidRPr="00000000">
        <w:rPr>
          <w:rtl w:val="0"/>
        </w:rPr>
        <w:t xml:space="preserve">NASA Program Management, the </w:t>
      </w:r>
      <w:r w:rsidDel="00000000" w:rsidR="00000000" w:rsidRPr="00000000">
        <w:rPr>
          <w:rtl w:val="0"/>
        </w:rPr>
        <w:t xml:space="preserve">PANGEA Science Team, led by a </w:t>
      </w:r>
      <w:r w:rsidDel="00000000" w:rsidR="00000000" w:rsidRPr="00000000">
        <w:rPr>
          <w:highlight w:val="yellow"/>
          <w:rtl w:val="0"/>
        </w:rPr>
        <w:t xml:space="preserve">PANGEA Open Science Coordinating Group,</w:t>
      </w:r>
      <w:r w:rsidDel="00000000" w:rsidR="00000000" w:rsidRPr="00000000">
        <w:rPr>
          <w:rtl w:val="0"/>
        </w:rPr>
        <w:t xml:space="preserve"> </w:t>
      </w:r>
      <w:r w:rsidDel="00000000" w:rsidR="00000000" w:rsidRPr="00000000">
        <w:rPr>
          <w:rtl w:val="0"/>
        </w:rPr>
        <w:t xml:space="preserve">will work with government agencies, foreign government partners, and Indigenous partners to establish</w:t>
      </w:r>
      <w:r w:rsidDel="00000000" w:rsidR="00000000" w:rsidRPr="00000000">
        <w:rPr>
          <w:rtl w:val="0"/>
        </w:rPr>
        <w:t xml:space="preserve"> d</w:t>
      </w:r>
      <w:r w:rsidDel="00000000" w:rsidR="00000000" w:rsidRPr="00000000">
        <w:rPr>
          <w:rtl w:val="0"/>
        </w:rPr>
        <w:t xml:space="preserve">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w:t>
      </w:r>
      <w:r w:rsidDel="00000000" w:rsidR="00000000" w:rsidRPr="00000000">
        <w:rPr>
          <w:rtl w:val="0"/>
        </w:rPr>
        <w:t xml:space="preserve">and agencies, including data sovereignty. </w:t>
      </w:r>
      <w:r w:rsidDel="00000000" w:rsidR="00000000" w:rsidRPr="00000000">
        <w:rPr>
          <w:rtl w:val="0"/>
        </w:rPr>
        <w:t xml:space="preserve">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PANGEA will follow guidelines from the NASA Earth Science Data Preservation Content Specification ( </w:t>
      </w:r>
      <w:hyperlink r:id="rId253">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w:t>
      </w:r>
      <w:r w:rsidDel="00000000" w:rsidR="00000000" w:rsidRPr="00000000">
        <w:rPr>
          <w:rtl w:val="0"/>
        </w:rPr>
        <w:t xml:space="preserve">to ensure reproducibility </w:t>
      </w:r>
      <w:r w:rsidDel="00000000" w:rsidR="00000000" w:rsidRPr="00000000">
        <w:rPr>
          <w:rtl w:val="0"/>
        </w:rPr>
        <w:t xml:space="preserve">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54">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7CC">
      <w:pPr>
        <w:ind w:left="0" w:firstLine="0"/>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In collaboration with partners, the PANGEA Project Office will develop a </w:t>
      </w:r>
      <w:r w:rsidDel="00000000" w:rsidR="00000000" w:rsidRPr="00000000">
        <w:rPr>
          <w:b w:val="1"/>
          <w:rtl w:val="0"/>
        </w:rPr>
        <w:t xml:space="preserve">PANGEA Information Portal (PIP) </w:t>
      </w:r>
      <w:r w:rsidDel="00000000" w:rsidR="00000000" w:rsidRPr="00000000">
        <w:rPr>
          <w:rtl w:val="0"/>
        </w:rPr>
        <w:t xml:space="preserve">to point to PANGEA datasets.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r w:rsidDel="00000000" w:rsidR="00000000" w:rsidRPr="00000000">
        <w:rPr>
          <w:rtl w:val="0"/>
        </w:rPr>
        <w:t xml:space="preserve">The </w:t>
      </w:r>
      <w:commentRangeStart w:id="663"/>
      <w:commentRangeStart w:id="664"/>
      <w:r w:rsidDel="00000000" w:rsidR="00000000" w:rsidRPr="00000000">
        <w:rPr>
          <w:highlight w:val="yellow"/>
          <w:rtl w:val="0"/>
        </w:rPr>
        <w:t xml:space="preserve">PANGEA Open Science Coordinating Group/Science Team</w:t>
      </w:r>
      <w:commentRangeEnd w:id="663"/>
      <w:r w:rsidDel="00000000" w:rsidR="00000000" w:rsidRPr="00000000">
        <w:commentReference w:id="663"/>
      </w:r>
      <w:commentRangeEnd w:id="664"/>
      <w:r w:rsidDel="00000000" w:rsidR="00000000" w:rsidRPr="00000000">
        <w:commentReference w:id="664"/>
      </w:r>
      <w:r w:rsidDel="00000000" w:rsidR="00000000" w:rsidRPr="00000000">
        <w:rPr>
          <w:highlight w:val="yellow"/>
          <w:rtl w:val="0"/>
        </w:rPr>
        <w:t xml:space="preserve"> </w:t>
      </w:r>
      <w:r w:rsidDel="00000000" w:rsidR="00000000" w:rsidRPr="00000000">
        <w:rPr>
          <w:rtl w:val="0"/>
        </w:rPr>
        <w:t xml:space="preserve">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w:t>
      </w:r>
      <w:r w:rsidDel="00000000" w:rsidR="00000000" w:rsidRPr="00000000">
        <w:rPr>
          <w:rtl w:val="0"/>
        </w:rPr>
        <w:t xml:space="preserve">ngagement with IPLC partners will prioritize early and ongoing conversations about what types of information and data are ethical to share on this portal. </w:t>
      </w:r>
      <w:r w:rsidDel="00000000" w:rsidR="00000000" w:rsidRPr="00000000">
        <w:rPr>
          <w:rtl w:val="0"/>
        </w:rPr>
        <w:t xml:space="preserve">The</w:t>
      </w:r>
      <w:r w:rsidDel="00000000" w:rsidR="00000000" w:rsidRPr="00000000">
        <w:rPr>
          <w:rtl w:val="0"/>
        </w:rPr>
        <w:t xml:space="preserve"> PIP</w:t>
      </w:r>
      <w:r w:rsidDel="00000000" w:rsidR="00000000" w:rsidRPr="00000000">
        <w:rPr>
          <w:rtl w:val="0"/>
        </w:rPr>
        <w:t xml:space="preserve"> </w:t>
      </w:r>
      <w:r w:rsidDel="00000000" w:rsidR="00000000" w:rsidRPr="00000000">
        <w:rPr>
          <w:rtl w:val="0"/>
        </w:rPr>
        <w:t xml:space="preserve">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IPLC partners. Specific modes of communication will be determined in collaboration with IPLC partners, and will likely be landscape specific. </w:t>
      </w:r>
    </w:p>
    <w:p w:rsidR="00000000" w:rsidDel="00000000" w:rsidP="00000000" w:rsidRDefault="00000000" w:rsidRPr="00000000" w14:paraId="000007D0">
      <w:pPr>
        <w:ind w:left="0" w:firstLine="0"/>
        <w:rPr/>
      </w:pPr>
      <w:r w:rsidDel="00000000" w:rsidR="00000000" w:rsidRPr="00000000">
        <w:rPr>
          <w:rtl w:val="0"/>
        </w:rPr>
      </w:r>
    </w:p>
    <w:p w:rsidR="00000000" w:rsidDel="00000000" w:rsidP="00000000" w:rsidRDefault="00000000" w:rsidRPr="00000000" w14:paraId="000007D1">
      <w:pPr>
        <w:rPr>
          <w:color w:val="ff0000"/>
        </w:rPr>
      </w:pPr>
      <w:r w:rsidDel="00000000" w:rsidR="00000000" w:rsidRPr="00000000">
        <w:rPr>
          <w:rtl w:val="0"/>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w:t>
      </w:r>
      <w:r w:rsidDel="00000000" w:rsidR="00000000" w:rsidRPr="00000000">
        <w:rPr>
          <w:rtl w:val="0"/>
        </w:rPr>
        <w:t xml:space="preserve">formats and practices for data and metadata and optimization for cloud-based access and analysis, especially for emerging types of data, like drone-based datasets. These activities will work with, rather than attempt to replicate, existing data- and disciplinary-specific efforts.</w:t>
      </w:r>
      <w:r w:rsidDel="00000000" w:rsidR="00000000" w:rsidRPr="00000000">
        <w:rPr>
          <w:color w:val="ff0000"/>
          <w:rtl w:val="0"/>
        </w:rPr>
        <w:t xml:space="preserve"> </w:t>
      </w:r>
      <w:commentRangeStart w:id="665"/>
      <w:commentRangeStart w:id="666"/>
      <w:r w:rsidDel="00000000" w:rsidR="00000000" w:rsidRPr="00000000">
        <w:rPr>
          <w:color w:val="ff0000"/>
          <w:rtl w:val="0"/>
        </w:rPr>
        <w:t xml:space="preserve">For example, </w:t>
      </w:r>
      <w:r w:rsidDel="00000000" w:rsidR="00000000" w:rsidRPr="00000000">
        <w:rPr>
          <w:color w:val="ff0000"/>
          <w:highlight w:val="yellow"/>
          <w:rtl w:val="0"/>
        </w:rPr>
        <w:t xml:space="preserve">FLUXNET XYZ</w:t>
      </w:r>
      <w:r w:rsidDel="00000000" w:rsidR="00000000" w:rsidRPr="00000000">
        <w:rPr>
          <w:color w:val="ff0000"/>
          <w:rtl w:val="0"/>
        </w:rPr>
        <w:t xml:space="preserve">. </w:t>
      </w:r>
      <w:commentRangeEnd w:id="665"/>
      <w:r w:rsidDel="00000000" w:rsidR="00000000" w:rsidRPr="00000000">
        <w:commentReference w:id="665"/>
      </w:r>
      <w:commentRangeEnd w:id="666"/>
      <w:r w:rsidDel="00000000" w:rsidR="00000000" w:rsidRPr="00000000">
        <w:commentReference w:id="666"/>
      </w:r>
      <w:r w:rsidDel="00000000" w:rsidR="00000000" w:rsidRPr="00000000">
        <w:rPr>
          <w:rtl w:val="0"/>
        </w:rPr>
      </w:r>
    </w:p>
    <w:p w:rsidR="00000000" w:rsidDel="00000000" w:rsidP="00000000" w:rsidRDefault="00000000" w:rsidRPr="00000000" w14:paraId="000007D2">
      <w:pPr>
        <w:rPr>
          <w:color w:val="ff0000"/>
        </w:rPr>
      </w:pPr>
      <w:r w:rsidDel="00000000" w:rsidR="00000000" w:rsidRPr="00000000">
        <w:rPr>
          <w:rtl w:val="0"/>
        </w:rPr>
      </w:r>
    </w:p>
    <w:p w:rsidR="00000000" w:rsidDel="00000000" w:rsidP="00000000" w:rsidRDefault="00000000" w:rsidRPr="00000000" w14:paraId="000007D3">
      <w:pPr>
        <w:rPr>
          <w:color w:val="ff0000"/>
        </w:rPr>
      </w:pPr>
      <w:r w:rsidDel="00000000" w:rsidR="00000000" w:rsidRPr="00000000">
        <w:rPr>
          <w:color w:val="ff0000"/>
          <w:rtl w:val="0"/>
        </w:rPr>
        <w:t xml:space="preserve">In addition, the </w:t>
      </w:r>
      <w:commentRangeStart w:id="667"/>
      <w:r w:rsidDel="00000000" w:rsidR="00000000" w:rsidRPr="00000000">
        <w:rPr>
          <w:color w:val="ff0000"/>
          <w:rtl w:val="0"/>
        </w:rPr>
        <w:t xml:space="preserve">drone XYZ</w:t>
      </w:r>
      <w:commentRangeEnd w:id="667"/>
      <w:r w:rsidDel="00000000" w:rsidR="00000000" w:rsidRPr="00000000">
        <w:commentReference w:id="667"/>
      </w:r>
      <w:r w:rsidDel="00000000" w:rsidR="00000000" w:rsidRPr="00000000">
        <w:rPr>
          <w:color w:val="ff0000"/>
          <w:rtl w:val="0"/>
        </w:rPr>
        <w:t xml:space="preserve">. </w:t>
      </w:r>
    </w:p>
    <w:p w:rsidR="00000000" w:rsidDel="00000000" w:rsidP="00000000" w:rsidRDefault="00000000" w:rsidRPr="00000000" w14:paraId="000007D4">
      <w:pPr>
        <w:rPr>
          <w:color w:val="ff0000"/>
        </w:rPr>
      </w:pPr>
      <w:r w:rsidDel="00000000" w:rsidR="00000000" w:rsidRPr="00000000">
        <w:rPr>
          <w:rtl w:val="0"/>
        </w:rPr>
      </w:r>
    </w:p>
    <w:p w:rsidR="00000000" w:rsidDel="00000000" w:rsidP="00000000" w:rsidRDefault="00000000" w:rsidRPr="00000000" w14:paraId="000007D5">
      <w:pPr>
        <w:rPr>
          <w:color w:val="ff0000"/>
        </w:rPr>
      </w:pPr>
      <w:r w:rsidDel="00000000" w:rsidR="00000000" w:rsidRPr="00000000">
        <w:rPr>
          <w:color w:val="ff0000"/>
          <w:rtl w:val="0"/>
        </w:rPr>
        <w:t xml:space="preserve">For example, LBA</w:t>
      </w:r>
    </w:p>
    <w:p w:rsidR="00000000" w:rsidDel="00000000" w:rsidP="00000000" w:rsidRDefault="00000000" w:rsidRPr="00000000" w14:paraId="000007D6">
      <w:pPr>
        <w:rPr>
          <w:color w:val="ff0000"/>
        </w:rPr>
      </w:pPr>
      <w:r w:rsidDel="00000000" w:rsidR="00000000" w:rsidRPr="00000000">
        <w:rPr>
          <w:rtl w:val="0"/>
        </w:rPr>
      </w:r>
    </w:p>
    <w:p w:rsidR="00000000" w:rsidDel="00000000" w:rsidP="00000000" w:rsidRDefault="00000000" w:rsidRPr="00000000" w14:paraId="000007D7">
      <w:pPr>
        <w:rPr/>
      </w:pPr>
      <w:commentRangeStart w:id="668"/>
      <w:r w:rsidDel="00000000" w:rsidR="00000000" w:rsidRPr="00000000">
        <w:rPr>
          <w:color w:val="ff0000"/>
          <w:rtl w:val="0"/>
        </w:rPr>
        <w:t xml:space="preserve">For example, ATFS </w:t>
      </w:r>
      <w:commentRangeEnd w:id="668"/>
      <w:r w:rsidDel="00000000" w:rsidR="00000000" w:rsidRPr="00000000">
        <w:commentReference w:id="668"/>
      </w:r>
      <w:r w:rsidDel="00000000" w:rsidR="00000000" w:rsidRPr="00000000">
        <w:rPr>
          <w:rtl w:val="0"/>
        </w:rPr>
      </w:r>
    </w:p>
    <w:p w:rsidR="00000000" w:rsidDel="00000000" w:rsidP="00000000" w:rsidRDefault="00000000" w:rsidRPr="00000000" w14:paraId="000007D8">
      <w:pPr>
        <w:rPr>
          <w:color w:val="ff0000"/>
        </w:rPr>
      </w:pPr>
      <w:r w:rsidDel="00000000" w:rsidR="00000000" w:rsidRPr="00000000">
        <w:rPr>
          <w:rtl w:val="0"/>
        </w:rPr>
        <w:t xml:space="preserve">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7D9">
      <w:pPr>
        <w:rPr>
          <w:color w:val="ff0000"/>
        </w:rPr>
      </w:pPr>
      <w:r w:rsidDel="00000000" w:rsidR="00000000" w:rsidRPr="00000000">
        <w:rPr>
          <w:rtl w:val="0"/>
        </w:rPr>
      </w:r>
    </w:p>
    <w:p w:rsidR="00000000" w:rsidDel="00000000" w:rsidP="00000000" w:rsidRDefault="00000000" w:rsidRPr="00000000" w14:paraId="000007DA">
      <w:pPr>
        <w:rPr>
          <w:highlight w:val="yellow"/>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55">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w:t>
      </w:r>
      <w:commentRangeStart w:id="669"/>
      <w:r w:rsidDel="00000000" w:rsidR="00000000" w:rsidRPr="00000000">
        <w:rPr>
          <w:rtl w:val="0"/>
        </w:rPr>
        <w:t xml:space="preserve">Another example is contributing collected LiDAR data to the NISAR cal/val network. </w:t>
      </w:r>
      <w:commentRangeEnd w:id="669"/>
      <w:r w:rsidDel="00000000" w:rsidR="00000000" w:rsidRPr="00000000">
        <w:commentReference w:id="669"/>
      </w:r>
      <w:r w:rsidDel="00000000" w:rsidR="00000000" w:rsidRPr="00000000">
        <w:rPr>
          <w:rtl w:val="0"/>
        </w:rPr>
        <w:t xml:space="preserve"> By engaging and partnering with these types of activities early, PANGEA will be well positioned to both contribute to mission algorithm generation and verification activities, as well as ensuring </w:t>
      </w:r>
      <w:r w:rsidDel="00000000" w:rsidR="00000000" w:rsidRPr="00000000">
        <w:rPr>
          <w:highlight w:val="yellow"/>
          <w:rtl w:val="0"/>
        </w:rPr>
        <w:t xml:space="preserve">that tropical ecosystems in these basin ….</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commentRangeStart w:id="670"/>
      <w:r w:rsidDel="00000000" w:rsidR="00000000" w:rsidRPr="00000000">
        <w:rPr>
          <w:color w:val="cc0000"/>
          <w:rtl w:val="0"/>
        </w:rPr>
        <w:t xml:space="preserve">[ Include text regarding models ]</w:t>
      </w:r>
      <w:commentRangeEnd w:id="670"/>
      <w:r w:rsidDel="00000000" w:rsidR="00000000" w:rsidRPr="00000000">
        <w:commentReference w:id="670"/>
      </w:r>
      <w:r w:rsidDel="00000000" w:rsidR="00000000" w:rsidRPr="00000000">
        <w:rPr>
          <w:rtl w:val="0"/>
        </w:rPr>
      </w:r>
    </w:p>
    <w:p w:rsidR="00000000" w:rsidDel="00000000" w:rsidP="00000000" w:rsidRDefault="00000000" w:rsidRPr="00000000" w14:paraId="000007DD">
      <w:pPr>
        <w:ind w:left="0" w:firstLine="0"/>
        <w:rPr>
          <w:color w:val="444746"/>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PANGEA will develop an open </w:t>
      </w:r>
      <w:r w:rsidDel="00000000" w:rsidR="00000000" w:rsidRPr="00000000">
        <w:rPr>
          <w:b w:val="1"/>
          <w:rtl w:val="0"/>
        </w:rPr>
        <w:t xml:space="preserve">cloud-based data analysis platform</w:t>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56">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and by leveraging Amazon Web Services’ Social Responsibility Program</w:t>
      </w:r>
      <w:r w:rsidDel="00000000" w:rsidR="00000000" w:rsidRPr="00000000">
        <w:rPr>
          <w:rtl w:val="0"/>
        </w:rPr>
        <w:t xml:space="preserve"> (BioSCape)</w:t>
      </w:r>
      <w:r w:rsidDel="00000000" w:rsidR="00000000" w:rsidRPr="00000000">
        <w:rPr>
          <w:rtl w:val="0"/>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w:t>
      </w:r>
      <w:r w:rsidDel="00000000" w:rsidR="00000000" w:rsidRPr="00000000">
        <w:rPr>
          <w:rtl w:val="0"/>
        </w:rPr>
        <w:t xml:space="preserve">transferring</w:t>
      </w:r>
      <w:r w:rsidDel="00000000" w:rsidR="00000000" w:rsidRPr="00000000">
        <w:rPr>
          <w:rtl w:val="0"/>
        </w:rPr>
        <w:t xml:space="preserve"> large data files over long distances on unreliable internet connections.    </w:t>
      </w:r>
    </w:p>
    <w:p w:rsidR="00000000" w:rsidDel="00000000" w:rsidP="00000000" w:rsidRDefault="00000000" w:rsidRPr="00000000" w14:paraId="000007DF">
      <w:pPr>
        <w:ind w:left="0" w:firstLine="0"/>
        <w:rPr>
          <w:color w:val="444746"/>
        </w:rPr>
      </w:pPr>
      <w:r w:rsidDel="00000000" w:rsidR="00000000" w:rsidRPr="00000000">
        <w:rPr>
          <w:rtl w:val="0"/>
        </w:rPr>
      </w:r>
    </w:p>
    <w:p w:rsidR="00000000" w:rsidDel="00000000" w:rsidP="00000000" w:rsidRDefault="00000000" w:rsidRPr="00000000" w14:paraId="000007E0">
      <w:pPr>
        <w:rPr>
          <w:color w:val="cc0000"/>
        </w:rPr>
      </w:pPr>
      <w:r w:rsidDel="00000000" w:rsidR="00000000" w:rsidRPr="00000000">
        <w:rPr>
          <w:rtl w:val="0"/>
        </w:rPr>
        <w:t xml:space="preserve">PANGEA will provide open-source science and data management capacity building throughout the campaign, including through trainings and workshops on data management in collaboration with the DAACs, FLUXNET, LBA,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57">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IPLCs and tropical institutions; and 2) ensures international alignment that will serve as a foundation for datasets and collaboration to continue beyond the PANGEA campaign. </w:t>
      </w:r>
      <w:r w:rsidDel="00000000" w:rsidR="00000000" w:rsidRPr="00000000">
        <w:rPr>
          <w:rtl w:val="0"/>
        </w:rPr>
      </w:r>
    </w:p>
    <w:p w:rsidR="00000000" w:rsidDel="00000000" w:rsidP="00000000" w:rsidRDefault="00000000" w:rsidRPr="00000000" w14:paraId="000007E1">
      <w:pPr>
        <w:pStyle w:val="Heading3"/>
        <w:rPr/>
      </w:pPr>
      <w:bookmarkStart w:colFirst="0" w:colLast="0" w:name="_f0glc3cmn1d" w:id="53"/>
      <w:bookmarkEnd w:id="53"/>
      <w:commentRangeStart w:id="671"/>
      <w:r w:rsidDel="00000000" w:rsidR="00000000" w:rsidRPr="00000000">
        <w:rPr>
          <w:rtl w:val="0"/>
        </w:rPr>
        <w:t xml:space="preserve">7.8</w:t>
      </w:r>
      <w:r w:rsidDel="00000000" w:rsidR="00000000" w:rsidRPr="00000000">
        <w:rPr>
          <w:rtl w:val="0"/>
        </w:rPr>
        <w:t xml:space="preserve"> Timetable  </w:t>
      </w:r>
      <w:commentRangeEnd w:id="671"/>
      <w:r w:rsidDel="00000000" w:rsidR="00000000" w:rsidRPr="00000000">
        <w:commentReference w:id="671"/>
      </w:r>
      <w:r w:rsidDel="00000000" w:rsidR="00000000" w:rsidRPr="00000000">
        <w:rPr>
          <w:rtl w:val="0"/>
        </w:rPr>
      </w:r>
    </w:p>
    <w:p w:rsidR="00000000" w:rsidDel="00000000" w:rsidP="00000000" w:rsidRDefault="00000000" w:rsidRPr="00000000" w14:paraId="000007E2">
      <w:pPr>
        <w:rPr>
          <w:color w:val="ff0000"/>
        </w:rPr>
      </w:pPr>
      <w:r w:rsidDel="00000000" w:rsidR="00000000" w:rsidRPr="00000000">
        <w:rPr>
          <w:color w:val="ff0000"/>
          <w:rtl w:val="0"/>
        </w:rPr>
        <w:t xml:space="preserve">(number of years?)</w:t>
      </w:r>
    </w:p>
    <w:p w:rsidR="00000000" w:rsidDel="00000000" w:rsidP="00000000" w:rsidRDefault="00000000" w:rsidRPr="00000000" w14:paraId="000007E3">
      <w:pPr>
        <w:numPr>
          <w:ilvl w:val="0"/>
          <w:numId w:val="60"/>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7E4">
      <w:pPr>
        <w:rPr>
          <w:color w:val="ff0000"/>
        </w:rPr>
      </w:pPr>
      <w:r w:rsidDel="00000000" w:rsidR="00000000" w:rsidRPr="00000000">
        <w:rPr/>
        <w:drawing>
          <wp:inline distB="114300" distT="114300" distL="114300" distR="114300">
            <wp:extent cx="5900738" cy="4130516"/>
            <wp:effectExtent b="0" l="0" r="0" t="0"/>
            <wp:docPr id="4" name="image4.png"/>
            <a:graphic>
              <a:graphicData uri="http://schemas.openxmlformats.org/drawingml/2006/picture">
                <pic:pic>
                  <pic:nvPicPr>
                    <pic:cNvPr id="0" name="image4.png"/>
                    <pic:cNvPicPr preferRelativeResize="0"/>
                  </pic:nvPicPr>
                  <pic:blipFill>
                    <a:blip r:embed="rId258"/>
                    <a:srcRect b="6834" l="14583" r="16506" t="7410"/>
                    <a:stretch>
                      <a:fillRect/>
                    </a:stretch>
                  </pic:blipFill>
                  <pic:spPr>
                    <a:xfrm>
                      <a:off x="0" y="0"/>
                      <a:ext cx="5900738" cy="4130516"/>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pStyle w:val="Heading3"/>
        <w:rPr/>
      </w:pPr>
      <w:bookmarkStart w:colFirst="0" w:colLast="0" w:name="_n6p8ovtnhgkd" w:id="54"/>
      <w:bookmarkEnd w:id="54"/>
      <w:commentRangeStart w:id="672"/>
      <w:commentRangeStart w:id="673"/>
      <w:commentRangeStart w:id="674"/>
      <w:r w:rsidDel="00000000" w:rsidR="00000000" w:rsidRPr="00000000">
        <w:rPr>
          <w:rtl w:val="0"/>
        </w:rPr>
        <w:t xml:space="preserve">7</w:t>
      </w:r>
      <w:r w:rsidDel="00000000" w:rsidR="00000000" w:rsidRPr="00000000">
        <w:rPr>
          <w:rtl w:val="0"/>
        </w:rPr>
        <w:t xml:space="preserve">.9  Risk and Risk Mitigation / Risk Assessment</w:t>
      </w:r>
      <w:commentRangeEnd w:id="672"/>
      <w:r w:rsidDel="00000000" w:rsidR="00000000" w:rsidRPr="00000000">
        <w:commentReference w:id="672"/>
      </w:r>
      <w:commentRangeEnd w:id="673"/>
      <w:r w:rsidDel="00000000" w:rsidR="00000000" w:rsidRPr="00000000">
        <w:commentReference w:id="673"/>
      </w:r>
      <w:commentRangeEnd w:id="674"/>
      <w:r w:rsidDel="00000000" w:rsidR="00000000" w:rsidRPr="00000000">
        <w:commentReference w:id="674"/>
      </w:r>
      <w:r w:rsidDel="00000000" w:rsidR="00000000" w:rsidRPr="00000000">
        <w:rPr>
          <w:rtl w:val="0"/>
        </w:rPr>
      </w:r>
    </w:p>
    <w:p w:rsidR="00000000" w:rsidDel="00000000" w:rsidP="00000000" w:rsidRDefault="00000000" w:rsidRPr="00000000" w14:paraId="000007E6">
      <w:pPr>
        <w:rPr>
          <w:ins w:author="Regina Eckert" w:id="27" w:date="2024-09-12T23:21:46Z"/>
        </w:rPr>
      </w:pPr>
      <w:ins w:author="Regina Eckert" w:id="27" w:date="2024-09-12T23:21:46Z">
        <w:commentRangeStart w:id="675"/>
        <w:commentRangeStart w:id="676"/>
        <w:r w:rsidDel="00000000" w:rsidR="00000000" w:rsidRPr="00000000">
          <w:rPr>
            <w:rtl w:val="0"/>
          </w:rPr>
          <w:t xml:space="preserve">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ins>
    </w:p>
    <w:p w:rsidR="00000000" w:rsidDel="00000000" w:rsidP="00000000" w:rsidRDefault="00000000" w:rsidRPr="00000000" w14:paraId="000007E7">
      <w:pPr>
        <w:rPr>
          <w:ins w:author="Regina Eckert" w:id="27" w:date="2024-09-12T23:21:46Z"/>
        </w:rPr>
      </w:pPr>
      <w:ins w:author="Regina Eckert" w:id="27" w:date="2024-09-12T23:21:46Z">
        <w:r w:rsidDel="00000000" w:rsidR="00000000" w:rsidRPr="00000000">
          <w:rPr>
            <w:rtl w:val="0"/>
          </w:rPr>
          <w:t xml:space="preserve"> </w:t>
        </w:r>
      </w:ins>
    </w:p>
    <w:p w:rsidR="00000000" w:rsidDel="00000000" w:rsidP="00000000" w:rsidRDefault="00000000" w:rsidRPr="00000000" w14:paraId="000007E8">
      <w:pPr>
        <w:rPr>
          <w:ins w:author="Regina Eckert" w:id="27" w:date="2024-09-12T23:21:46Z"/>
        </w:rPr>
      </w:pPr>
      <w:ins w:author="Regina Eckert" w:id="27" w:date="2024-09-12T23:21:46Z">
        <w:r w:rsidDel="00000000" w:rsidR="00000000" w:rsidRPr="00000000">
          <w:rPr>
            <w:rtl w:val="0"/>
          </w:rPr>
          <w:t xml:space="preserve">During the study phase, PANGEA will compile a comprehensive list of project risks and assess them with a standard Risk Assessment Matrix. For high and medium risk cases, the project will develop a mitigation plan, which will be reviewed with &lt;proper NASA person&gt;, and will implement the risk mitigation. PANGEA expects most risks will fall into the following categories:</w:t>
        </w:r>
      </w:ins>
    </w:p>
    <w:p w:rsidR="00000000" w:rsidDel="00000000" w:rsidP="00000000" w:rsidRDefault="00000000" w:rsidRPr="00000000" w14:paraId="000007E9">
      <w:pPr>
        <w:ind w:left="720" w:firstLine="0"/>
        <w:rPr>
          <w:ins w:author="Regina Eckert" w:id="27" w:date="2024-09-12T23:21:46Z"/>
        </w:rPr>
      </w:pPr>
      <w:ins w:author="Regina Eckert" w:id="27" w:date="2024-09-12T23:21:46Z">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Risks to health and safety</w:t>
        </w:r>
      </w:ins>
    </w:p>
    <w:p w:rsidR="00000000" w:rsidDel="00000000" w:rsidP="00000000" w:rsidRDefault="00000000" w:rsidRPr="00000000" w14:paraId="000007EA">
      <w:pPr>
        <w:ind w:left="720" w:firstLine="0"/>
        <w:rPr>
          <w:ins w:author="Regina Eckert" w:id="27" w:date="2024-09-12T23:21:46Z"/>
        </w:rPr>
      </w:pPr>
      <w:ins w:author="Regina Eckert" w:id="27" w:date="2024-09-12T23:21:46Z">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Risks to meeting science objectives</w:t>
        </w:r>
      </w:ins>
    </w:p>
    <w:p w:rsidR="00000000" w:rsidDel="00000000" w:rsidP="00000000" w:rsidRDefault="00000000" w:rsidRPr="00000000" w14:paraId="000007EB">
      <w:pPr>
        <w:ind w:left="720" w:firstLine="0"/>
        <w:rPr>
          <w:ins w:author="Regina Eckert" w:id="27" w:date="2024-09-12T23:21:46Z"/>
        </w:rPr>
      </w:pPr>
      <w:ins w:author="Regina Eckert" w:id="27" w:date="2024-09-12T23:21:46Z">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Risks to meeting community engagement and applications objectives</w:t>
        </w:r>
      </w:ins>
    </w:p>
    <w:p w:rsidR="00000000" w:rsidDel="00000000" w:rsidP="00000000" w:rsidRDefault="00000000" w:rsidRPr="00000000" w14:paraId="000007EC">
      <w:pPr>
        <w:ind w:left="0" w:firstLine="0"/>
        <w:rPr>
          <w:ins w:author="Regina Eckert" w:id="27" w:date="2024-09-12T23:21:46Z"/>
        </w:rPr>
      </w:pPr>
      <w:ins w:author="Regina Eckert" w:id="27" w:date="2024-09-12T23:21:46Z">
        <w:r w:rsidDel="00000000" w:rsidR="00000000" w:rsidRPr="00000000">
          <w:rPr>
            <w:rtl w:val="0"/>
          </w:rPr>
        </w:r>
      </w:ins>
    </w:p>
    <w:p w:rsidR="00000000" w:rsidDel="00000000" w:rsidP="00000000" w:rsidRDefault="00000000" w:rsidRPr="00000000" w14:paraId="000007ED">
      <w:pPr>
        <w:numPr>
          <w:ilvl w:val="0"/>
          <w:numId w:val="27"/>
        </w:numPr>
        <w:ind w:left="720" w:hanging="360"/>
        <w:rPr>
          <w:ins w:author="Regina Eckert" w:id="27" w:date="2024-09-12T23:21:46Z"/>
          <w:i w:val="1"/>
        </w:rPr>
      </w:pPr>
      <w:ins w:author="Regina Eckert" w:id="27" w:date="2024-09-12T23:21:46Z">
        <w:r w:rsidDel="00000000" w:rsidR="00000000" w:rsidRPr="00000000">
          <w:rPr>
            <w:rtl w:val="0"/>
          </w:rPr>
        </w:r>
      </w:ins>
    </w:p>
    <w:p w:rsidR="00000000" w:rsidDel="00000000" w:rsidP="00000000" w:rsidRDefault="00000000" w:rsidRPr="00000000" w14:paraId="000007EE">
      <w:pPr>
        <w:numPr>
          <w:ilvl w:val="0"/>
          <w:numId w:val="27"/>
        </w:numPr>
        <w:ind w:left="720" w:hanging="360"/>
        <w:rPr>
          <w:i w:val="1"/>
        </w:rPr>
      </w:pPr>
      <w:commentRangeEnd w:id="675"/>
      <w:r w:rsidDel="00000000" w:rsidR="00000000" w:rsidRPr="00000000">
        <w:commentReference w:id="675"/>
      </w:r>
      <w:commentRangeEnd w:id="676"/>
      <w:r w:rsidDel="00000000" w:rsidR="00000000" w:rsidRPr="00000000">
        <w:commentReference w:id="676"/>
      </w:r>
      <w:r w:rsidDel="00000000" w:rsidR="00000000" w:rsidRPr="00000000">
        <w:rPr>
          <w:i w:val="1"/>
          <w:rtl w:val="0"/>
        </w:rPr>
        <w:t xml:space="preserve">Proactively discuss limitations in our engagement methods.</w:t>
      </w:r>
    </w:p>
    <w:p w:rsidR="00000000" w:rsidDel="00000000" w:rsidP="00000000" w:rsidRDefault="00000000" w:rsidRPr="00000000" w14:paraId="000007EF">
      <w:pPr>
        <w:numPr>
          <w:ilvl w:val="0"/>
          <w:numId w:val="27"/>
        </w:numPr>
        <w:ind w:left="720" w:hanging="360"/>
        <w:rPr>
          <w:i w:val="1"/>
        </w:rPr>
      </w:pPr>
      <w:r w:rsidDel="00000000" w:rsidR="00000000" w:rsidRPr="00000000">
        <w:rPr>
          <w:i w:val="1"/>
          <w:rtl w:val="0"/>
        </w:rPr>
        <w:t xml:space="preserve">Identify the gaps and explain why certain groups were under-represented groups in our consultative process (e.g. private sector, government esp in Africa, IPLC logistical challenge + ethical concerns).  Explain how the funded PANGEA program could address these gaps.</w:t>
      </w:r>
    </w:p>
    <w:p w:rsidR="00000000" w:rsidDel="00000000" w:rsidP="00000000" w:rsidRDefault="00000000" w:rsidRPr="00000000" w14:paraId="000007F0">
      <w:pPr>
        <w:numPr>
          <w:ilvl w:val="0"/>
          <w:numId w:val="73"/>
        </w:numPr>
        <w:ind w:left="720" w:hanging="360"/>
        <w:rPr>
          <w:color w:val="ff0000"/>
          <w:u w:val="none"/>
        </w:rPr>
      </w:pPr>
      <w:r w:rsidDel="00000000" w:rsidR="00000000" w:rsidRPr="00000000">
        <w:rPr>
          <w:color w:val="ff0000"/>
          <w:rtl w:val="0"/>
        </w:rPr>
        <w:t xml:space="preserve">Inclusiveness. PANGEA will interact with people with different backgrounds and levels of instructions. Simple language is needed, </w:t>
      </w:r>
    </w:p>
    <w:p w:rsidR="00000000" w:rsidDel="00000000" w:rsidP="00000000" w:rsidRDefault="00000000" w:rsidRPr="00000000" w14:paraId="000007F1">
      <w:pPr>
        <w:numPr>
          <w:ilvl w:val="0"/>
          <w:numId w:val="73"/>
        </w:numPr>
        <w:ind w:left="720" w:hanging="360"/>
        <w:rPr>
          <w:color w:val="ff0000"/>
          <w:u w:val="none"/>
        </w:rPr>
      </w:pPr>
      <w:r w:rsidDel="00000000" w:rsidR="00000000" w:rsidRPr="00000000">
        <w:rPr>
          <w:color w:val="ff0000"/>
          <w:rtl w:val="0"/>
        </w:rPr>
        <w:t xml:space="preserve">Interaction with Stakeholders. Point out current gaps, allude to desire to improve this with ES2A and speak to PANGEA’s ability to advance this while being honest about real challenges with both national and international stakeholders</w:t>
      </w:r>
    </w:p>
    <w:p w:rsidR="00000000" w:rsidDel="00000000" w:rsidP="00000000" w:rsidRDefault="00000000" w:rsidRPr="00000000" w14:paraId="000007F2">
      <w:pPr>
        <w:numPr>
          <w:ilvl w:val="0"/>
          <w:numId w:val="73"/>
        </w:numPr>
        <w:ind w:left="720" w:hanging="360"/>
        <w:rPr>
          <w:color w:val="ff0000"/>
          <w:u w:val="none"/>
        </w:rPr>
      </w:pPr>
      <w:r w:rsidDel="00000000" w:rsidR="00000000" w:rsidRPr="00000000">
        <w:rPr>
          <w:color w:val="ff0000"/>
          <w:rtl w:val="0"/>
        </w:rPr>
        <w:t xml:space="preserve">Inter-agency effort: both a risk and a benefit - lots to coordinate but highly valuable - greater than the sum of its parts - PANGEA is conducting research in a region highly sensitive to climate change, making this work particularly valuable to several U.S. research institutions</w:t>
      </w:r>
    </w:p>
    <w:p w:rsidR="00000000" w:rsidDel="00000000" w:rsidP="00000000" w:rsidRDefault="00000000" w:rsidRPr="00000000" w14:paraId="000007F3">
      <w:pPr>
        <w:numPr>
          <w:ilvl w:val="0"/>
          <w:numId w:val="73"/>
        </w:numPr>
        <w:ind w:left="720" w:hanging="360"/>
        <w:rPr>
          <w:color w:val="ff0000"/>
          <w:u w:val="none"/>
        </w:rPr>
      </w:pPr>
      <w:r w:rsidDel="00000000" w:rsidR="00000000" w:rsidRPr="00000000">
        <w:rPr>
          <w:color w:val="ff0000"/>
          <w:rtl w:val="0"/>
        </w:rPr>
        <w:t xml:space="preserve">Proprietary data from collaborators? how will we deal with this limitation? - see careful langeuage in Open Science section</w:t>
      </w:r>
    </w:p>
    <w:p w:rsidR="00000000" w:rsidDel="00000000" w:rsidP="00000000" w:rsidRDefault="00000000" w:rsidRPr="00000000" w14:paraId="000007F4">
      <w:pPr>
        <w:numPr>
          <w:ilvl w:val="0"/>
          <w:numId w:val="73"/>
        </w:numPr>
        <w:ind w:left="720" w:hanging="360"/>
        <w:rPr>
          <w:color w:val="ff0000"/>
          <w:u w:val="none"/>
        </w:rPr>
      </w:pPr>
      <w:r w:rsidDel="00000000" w:rsidR="00000000" w:rsidRPr="00000000">
        <w:rPr>
          <w:color w:val="ff0000"/>
          <w:rtl w:val="0"/>
        </w:rPr>
        <w:t xml:space="preserve">Universality: PANGEA documents will be translated into, english, spanish, portuguese, and french.</w:t>
      </w:r>
    </w:p>
    <w:p w:rsidR="00000000" w:rsidDel="00000000" w:rsidP="00000000" w:rsidRDefault="00000000" w:rsidRPr="00000000" w14:paraId="000007F5">
      <w:pPr>
        <w:numPr>
          <w:ilvl w:val="0"/>
          <w:numId w:val="73"/>
        </w:numPr>
        <w:ind w:left="720" w:hanging="360"/>
        <w:rPr>
          <w:color w:val="ff0000"/>
          <w:u w:val="none"/>
        </w:rPr>
      </w:pPr>
      <w:r w:rsidDel="00000000" w:rsidR="00000000" w:rsidRPr="00000000">
        <w:rPr>
          <w:color w:val="ff0000"/>
          <w:rtl w:val="0"/>
        </w:rPr>
        <w:t xml:space="preserve">Formation: PANGEA will strive to integrate the next generation of scientists, though this effort may be constrained by budget limitations. - will actively seek additional funding to support this</w:t>
      </w:r>
      <w:r w:rsidDel="00000000" w:rsidR="00000000" w:rsidRPr="00000000">
        <w:rPr>
          <w:rtl w:val="0"/>
        </w:rPr>
      </w:r>
    </w:p>
    <w:p w:rsidR="00000000" w:rsidDel="00000000" w:rsidP="00000000" w:rsidRDefault="00000000" w:rsidRPr="00000000" w14:paraId="000007F6">
      <w:pPr>
        <w:numPr>
          <w:ilvl w:val="0"/>
          <w:numId w:val="73"/>
        </w:numPr>
        <w:ind w:left="720" w:hanging="360"/>
        <w:rPr>
          <w:color w:val="ff0000"/>
          <w:u w:val="none"/>
        </w:rPr>
      </w:pPr>
      <w:r w:rsidDel="00000000" w:rsidR="00000000" w:rsidRPr="00000000">
        <w:rPr>
          <w:color w:val="ff0000"/>
          <w:rtl w:val="0"/>
        </w:rPr>
        <w:t xml:space="preserve">Lack of alignment between NASA priorities (e.g. answering novel science questions) and end-user priorities (e.g. consistent monitoring of landscapes)</w:t>
      </w:r>
      <w:r w:rsidDel="00000000" w:rsidR="00000000" w:rsidRPr="00000000">
        <w:rPr>
          <w:rtl w:val="0"/>
        </w:rPr>
      </w:r>
    </w:p>
    <w:p w:rsidR="00000000" w:rsidDel="00000000" w:rsidP="00000000" w:rsidRDefault="00000000" w:rsidRPr="00000000" w14:paraId="000007F7">
      <w:pPr>
        <w:numPr>
          <w:ilvl w:val="0"/>
          <w:numId w:val="73"/>
        </w:numPr>
        <w:ind w:left="720" w:hanging="360"/>
        <w:rPr>
          <w:color w:val="ff0000"/>
        </w:rPr>
      </w:pPr>
      <w:r w:rsidDel="00000000" w:rsidR="00000000" w:rsidRPr="00000000">
        <w:rPr>
          <w:rtl w:val="0"/>
        </w:rPr>
        <w:t xml:space="preserve">MvE: Co-developing projects and working equitably with IP&amp;LC can take a long time and ideally builds on long-standing relationships; it should also involve a plan for how to continue supporting communities beyond the duration of the project. It might be worth considering this as a 'risk' considering the potentially 'short' duration of Pangea field work. </w:t>
      </w:r>
      <w:r w:rsidDel="00000000" w:rsidR="00000000" w:rsidRPr="00000000">
        <w:rPr>
          <w:rtl w:val="0"/>
        </w:rPr>
      </w:r>
    </w:p>
    <w:p w:rsidR="00000000" w:rsidDel="00000000" w:rsidP="00000000" w:rsidRDefault="00000000" w:rsidRPr="00000000" w14:paraId="000007F8">
      <w:pPr>
        <w:pStyle w:val="Heading2"/>
        <w:rPr/>
      </w:pPr>
      <w:bookmarkStart w:colFirst="0" w:colLast="0" w:name="_segnwgqaxwz7" w:id="55"/>
      <w:bookmarkEnd w:id="55"/>
      <w:r w:rsidDel="00000000" w:rsidR="00000000" w:rsidRPr="00000000">
        <w:rPr>
          <w:rtl w:val="0"/>
        </w:rPr>
        <w:t xml:space="preserve">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Enabling Earth Science to Action</w:t>
      </w:r>
      <w:r w:rsidDel="00000000" w:rsidR="00000000" w:rsidRPr="00000000">
        <w:rPr>
          <w:rtl w:val="0"/>
        </w:rPr>
      </w:r>
    </w:p>
    <w:p w:rsidR="00000000" w:rsidDel="00000000" w:rsidP="00000000" w:rsidRDefault="00000000" w:rsidRPr="00000000" w14:paraId="000007F9">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 in critical fields like climae change and carbon, biodiversity, and agriculture and livelihoods. It also details the current and future processes that the project employs to ensure uptake of research outputs by users.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77"/>
      <w:r w:rsidDel="00000000" w:rsidR="00000000" w:rsidRPr="00000000">
        <w:rPr>
          <w:highlight w:val="white"/>
          <w:rtl w:val="0"/>
        </w:rPr>
        <w:t xml:space="preserve">decision makers and action takers</w:t>
      </w:r>
      <w:commentRangeEnd w:id="677"/>
      <w:r w:rsidDel="00000000" w:rsidR="00000000" w:rsidRPr="00000000">
        <w:commentReference w:id="677"/>
      </w:r>
      <w:r w:rsidDel="00000000" w:rsidR="00000000" w:rsidRPr="00000000">
        <w:rPr>
          <w:highlight w:val="white"/>
          <w:rtl w:val="0"/>
        </w:rPr>
        <w:t xml:space="preserve">. </w:t>
      </w:r>
    </w:p>
    <w:p w:rsidR="00000000" w:rsidDel="00000000" w:rsidP="00000000" w:rsidRDefault="00000000" w:rsidRPr="00000000" w14:paraId="000007FA">
      <w:pPr>
        <w:numPr>
          <w:ilvl w:val="0"/>
          <w:numId w:val="49"/>
        </w:numPr>
        <w:spacing w:after="0" w:afterAutospacing="0" w:before="240" w:lineRule="auto"/>
        <w:ind w:left="720" w:hanging="360"/>
        <w:rPr>
          <w:color w:val="ff0000"/>
        </w:rPr>
      </w:pPr>
      <w:commentRangeStart w:id="678"/>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7FB">
      <w:pPr>
        <w:numPr>
          <w:ilvl w:val="0"/>
          <w:numId w:val="14"/>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7FC">
      <w:pPr>
        <w:numPr>
          <w:ilvl w:val="1"/>
          <w:numId w:val="14"/>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7FD">
      <w:pPr>
        <w:numPr>
          <w:ilvl w:val="1"/>
          <w:numId w:val="14"/>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7FE">
      <w:pPr>
        <w:numPr>
          <w:ilvl w:val="1"/>
          <w:numId w:val="14"/>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7FF">
      <w:pPr>
        <w:numPr>
          <w:ilvl w:val="0"/>
          <w:numId w:val="16"/>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800">
      <w:pPr>
        <w:numPr>
          <w:ilvl w:val="0"/>
          <w:numId w:val="16"/>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801">
      <w:pPr>
        <w:numPr>
          <w:ilvl w:val="0"/>
          <w:numId w:val="16"/>
        </w:numPr>
        <w:ind w:left="720" w:hanging="360"/>
        <w:rPr>
          <w:color w:val="ff0000"/>
        </w:rPr>
      </w:pPr>
      <w:r w:rsidDel="00000000" w:rsidR="00000000" w:rsidRPr="00000000">
        <w:rPr>
          <w:color w:val="ff0000"/>
          <w:rtl w:val="0"/>
        </w:rPr>
        <w:t xml:space="preserve">Provide specific examples in applications examples below</w:t>
      </w:r>
      <w:commentRangeEnd w:id="678"/>
      <w:r w:rsidDel="00000000" w:rsidR="00000000" w:rsidRPr="00000000">
        <w:commentReference w:id="678"/>
      </w:r>
      <w:r w:rsidDel="00000000" w:rsidR="00000000" w:rsidRPr="00000000">
        <w:rPr>
          <w:rtl w:val="0"/>
        </w:rPr>
      </w:r>
    </w:p>
    <w:p w:rsidR="00000000" w:rsidDel="00000000" w:rsidP="00000000" w:rsidRDefault="00000000" w:rsidRPr="00000000" w14:paraId="00000802">
      <w:pPr>
        <w:rPr>
          <w:highlight w:val="white"/>
        </w:rPr>
      </w:pPr>
      <w:r w:rsidDel="00000000" w:rsidR="00000000" w:rsidRPr="00000000">
        <w:rPr>
          <w:rtl w:val="0"/>
        </w:rPr>
      </w:r>
    </w:p>
    <w:p w:rsidR="00000000" w:rsidDel="00000000" w:rsidP="00000000" w:rsidRDefault="00000000" w:rsidRPr="00000000" w14:paraId="00000803">
      <w:pPr>
        <w:pStyle w:val="Heading3"/>
        <w:rPr>
          <w:rFonts w:ascii="Roboto" w:cs="Roboto" w:eastAsia="Roboto" w:hAnsi="Roboto"/>
          <w:color w:val="1f1f1f"/>
          <w:sz w:val="21"/>
          <w:szCs w:val="21"/>
          <w:highlight w:val="white"/>
        </w:rPr>
      </w:pPr>
      <w:bookmarkStart w:colFirst="0" w:colLast="0" w:name="_d0n9lllcjn02" w:id="56"/>
      <w:bookmarkEnd w:id="56"/>
      <w:r w:rsidDel="00000000" w:rsidR="00000000" w:rsidRPr="00000000">
        <w:rPr>
          <w:rtl w:val="0"/>
        </w:rPr>
        <w:t xml:space="preserve">8.1: Applications of PANGEA research </w:t>
      </w:r>
      <w:r w:rsidDel="00000000" w:rsidR="00000000" w:rsidRPr="00000000">
        <w:rPr>
          <w:rtl w:val="0"/>
        </w:rPr>
        <w:t xml:space="preserve">outputs</w:t>
      </w:r>
      <w:r w:rsidDel="00000000" w:rsidR="00000000" w:rsidRPr="00000000">
        <w:rPr>
          <w:rtl w:val="0"/>
        </w:rPr>
      </w:r>
    </w:p>
    <w:p w:rsidR="00000000" w:rsidDel="00000000" w:rsidP="00000000" w:rsidRDefault="00000000" w:rsidRPr="00000000" w14:paraId="00000804">
      <w:pPr>
        <w:pStyle w:val="Heading4"/>
        <w:spacing w:after="240" w:before="240" w:lineRule="auto"/>
        <w:rPr/>
      </w:pPr>
      <w:bookmarkStart w:colFirst="0" w:colLast="0" w:name="_hm6wmphkkjb5" w:id="57"/>
      <w:bookmarkEnd w:id="57"/>
      <w:r w:rsidDel="00000000" w:rsidR="00000000" w:rsidRPr="00000000">
        <w:rPr>
          <w:rtl w:val="0"/>
        </w:rPr>
        <w:t xml:space="preserve">8</w:t>
      </w:r>
      <w:r w:rsidDel="00000000" w:rsidR="00000000" w:rsidRPr="00000000">
        <w:rPr>
          <w:rtl w:val="0"/>
        </w:rPr>
        <w:t xml:space="preserve">.1.1 Climate Change and Carbon </w:t>
      </w:r>
    </w:p>
    <w:p w:rsidR="00000000" w:rsidDel="00000000" w:rsidP="00000000" w:rsidRDefault="00000000" w:rsidRPr="00000000" w14:paraId="0000080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question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accounting for credits and 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flux predictions for global climate predictions (IPCC)</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precision around impacts of forest loss and gain on carbon sequestration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12">
      <w:pPr>
        <w:rPr/>
      </w:pPr>
      <w:r w:rsidDel="00000000" w:rsidR="00000000" w:rsidRPr="00000000">
        <w:rPr>
          <w:rtl w:val="0"/>
        </w:rPr>
        <w:t xml:space="preserve">Carbon mapping is critical for climate change projections and for improving measurement, reporting, and validation of carbon credits, offering clear applications for PANGEA data, analysis, and methodological improvements.</w:t>
      </w:r>
    </w:p>
    <w:p w:rsidR="00000000" w:rsidDel="00000000" w:rsidP="00000000" w:rsidRDefault="00000000" w:rsidRPr="00000000" w14:paraId="00000813">
      <w:pPr>
        <w:rPr/>
      </w:pPr>
      <w:r w:rsidDel="00000000" w:rsidR="00000000" w:rsidRPr="00000000">
        <w:rPr>
          <w:rtl w:val="0"/>
        </w:rPr>
        <w:t xml:space="preserve"> </w:t>
      </w:r>
    </w:p>
    <w:p w:rsidR="00000000" w:rsidDel="00000000" w:rsidP="00000000" w:rsidRDefault="00000000" w:rsidRPr="00000000" w14:paraId="00000814">
      <w:pPr>
        <w:rPr/>
      </w:pPr>
      <w:r w:rsidDel="00000000" w:rsidR="00000000" w:rsidRPr="00000000">
        <w:rPr>
          <w:rtl w:val="0"/>
        </w:rPr>
        <w:t xml:space="preserve">Improving climate change projections, especially decreasing uncertainty around carbon fluxes of tropical forests, tropical land use change, and tropical forest responses to climate change are critical to deliver per the National Science and Technology (NSTC) Fast Track Action Committee (FTAC) on Climate Services March 2023 report. Results from PANGEA will improve our understanding of the carbon content of tropical forests, currently a significant source of uncertainty in the global carbon budget in the following ways:</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Improving carbon accounting</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Improving carbon flux predictions</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Increasing the precision of estimates of carbon sequestration impacted by forest cover change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numPr>
          <w:ilvl w:val="0"/>
          <w:numId w:val="23"/>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81D">
      <w:pPr>
        <w:numPr>
          <w:ilvl w:val="1"/>
          <w:numId w:val="23"/>
        </w:numPr>
        <w:spacing w:line="240" w:lineRule="auto"/>
        <w:ind w:left="1440" w:hanging="360"/>
      </w:pPr>
      <w:r w:rsidDel="00000000" w:rsidR="00000000" w:rsidRPr="00000000">
        <w:rPr>
          <w:rtl w:val="0"/>
        </w:rPr>
        <w:t xml:space="preserve">Carbon credit Standards, uncertainties, harmonization </w:t>
      </w:r>
    </w:p>
    <w:p w:rsidR="00000000" w:rsidDel="00000000" w:rsidP="00000000" w:rsidRDefault="00000000" w:rsidRPr="00000000" w14:paraId="0000081E">
      <w:pPr>
        <w:numPr>
          <w:ilvl w:val="1"/>
          <w:numId w:val="23"/>
        </w:numPr>
        <w:spacing w:line="240" w:lineRule="auto"/>
        <w:ind w:left="1440" w:hanging="360"/>
      </w:pPr>
      <w:r w:rsidDel="00000000" w:rsidR="00000000" w:rsidRPr="00000000">
        <w:rPr>
          <w:rtl w:val="0"/>
        </w:rPr>
        <w:t xml:space="preserve">Do trade agreements and market policies (ex. EU Deforestation Regulation, African Continental Free Trade Area Agreement) between Global North/South countries affect SES?</w:t>
      </w:r>
    </w:p>
    <w:p w:rsidR="00000000" w:rsidDel="00000000" w:rsidP="00000000" w:rsidRDefault="00000000" w:rsidRPr="00000000" w14:paraId="0000081F">
      <w:pPr>
        <w:numPr>
          <w:ilvl w:val="1"/>
          <w:numId w:val="23"/>
        </w:numPr>
        <w:spacing w:line="240" w:lineRule="auto"/>
        <w:ind w:left="1440" w:hanging="360"/>
        <w:rPr>
          <w:u w:val="none"/>
        </w:rPr>
      </w:pPr>
      <w:r w:rsidDel="00000000" w:rsidR="00000000" w:rsidRPr="00000000">
        <w:rPr>
          <w:rtl w:val="0"/>
        </w:rPr>
        <w:t xml:space="preserve">Refining predictions, specifically IPCC, to make them more accurate</w:t>
      </w:r>
    </w:p>
    <w:p w:rsidR="00000000" w:rsidDel="00000000" w:rsidP="00000000" w:rsidRDefault="00000000" w:rsidRPr="00000000" w14:paraId="00000820">
      <w:pPr>
        <w:numPr>
          <w:ilvl w:val="2"/>
          <w:numId w:val="23"/>
        </w:numPr>
        <w:spacing w:line="240" w:lineRule="auto"/>
        <w:ind w:left="2160" w:hanging="360"/>
        <w:rPr>
          <w:u w:val="none"/>
        </w:rPr>
      </w:pPr>
      <w:r w:rsidDel="00000000" w:rsidR="00000000" w:rsidRPr="00000000">
        <w:rPr>
          <w:rtl w:val="0"/>
        </w:rPr>
        <w:t xml:space="preserve">Expected changes to carbon stocks under climate change</w:t>
      </w:r>
    </w:p>
    <w:p w:rsidR="00000000" w:rsidDel="00000000" w:rsidP="00000000" w:rsidRDefault="00000000" w:rsidRPr="00000000" w14:paraId="00000821">
      <w:pPr>
        <w:numPr>
          <w:ilvl w:val="0"/>
          <w:numId w:val="23"/>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822">
      <w:pPr>
        <w:pStyle w:val="Heading4"/>
        <w:spacing w:after="240" w:before="240" w:lineRule="auto"/>
        <w:rPr/>
      </w:pPr>
      <w:bookmarkStart w:colFirst="0" w:colLast="0" w:name="_e69rpn43gqyr" w:id="58"/>
      <w:bookmarkEnd w:id="58"/>
      <w:r w:rsidDel="00000000" w:rsidR="00000000" w:rsidRPr="00000000">
        <w:rPr>
          <w:rtl w:val="0"/>
        </w:rPr>
        <w:t xml:space="preserve">8.1.2 Biodiversity</w:t>
      </w:r>
    </w:p>
    <w:p w:rsidR="00000000" w:rsidDel="00000000" w:rsidP="00000000" w:rsidRDefault="00000000" w:rsidRPr="00000000" w14:paraId="00000823">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79"/>
      <w:r w:rsidDel="00000000" w:rsidR="00000000" w:rsidRPr="00000000">
        <w:rPr>
          <w:rtl w:val="0"/>
        </w:rPr>
        <w:t xml:space="preserve">Antonelli et al., 2015</w:t>
      </w:r>
      <w:commentRangeEnd w:id="679"/>
      <w:r w:rsidDel="00000000" w:rsidR="00000000" w:rsidRPr="00000000">
        <w:commentReference w:id="679"/>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International goals and standards for global biodiversity recovery will make considerable progress with large-scale observations across gradients of ecological habitat and function intactness in diverse tropical forests. Participatory land use planning with NASA Earth Observation that integrates biodiversity considerations can empower collaborative users to analyze and then effectively apportion the spatial and temporal distribution of land use activities. The 2030 targets for the Global Biodiversity Framework ambitiously commences with the goal to ensure all areas are under holistic land use planning to reduce biodiversity loss in areas of high biodiversity importance while respecting the rights of indigenous peoples and local communities (</w:t>
      </w:r>
      <w:commentRangeStart w:id="680"/>
      <w:r w:rsidDel="00000000" w:rsidR="00000000" w:rsidRPr="00000000">
        <w:rPr>
          <w:rtl w:val="0"/>
        </w:rPr>
        <w:t xml:space="preserve">CBD 2030</w:t>
      </w:r>
      <w:commentRangeEnd w:id="680"/>
      <w:r w:rsidDel="00000000" w:rsidR="00000000" w:rsidRPr="00000000">
        <w:commentReference w:id="680"/>
      </w:r>
      <w:r w:rsidDel="00000000" w:rsidR="00000000" w:rsidRPr="00000000">
        <w:rPr>
          <w:rtl w:val="0"/>
        </w:rPr>
        <w:t xml:space="preserve">). The incredible spatial and temporal coverage of active and planned NASA Earth Observatory satellites motivates collaborative land use planning with accessible capacity exchange between traditional ecological knowledge and spectral data interoperability. PANGEA proposes a unique application of Earth Science to Action through direct mapping of biodiversity in the tropics which is currently insufficient and a model region of high biocultural diversity to determine which authorities and stakeholders, and at which levels, play an active role in spatial land use planning. Active partnerships in the tropics developed through the scoping campaign can address Target 2 &amp; 3 of the GBF by restoring degraded tropical ecosystems to make progress towards restoring 30% of all global degraded ecosystems (</w:t>
      </w:r>
      <w:commentRangeStart w:id="681"/>
      <w:r w:rsidDel="00000000" w:rsidR="00000000" w:rsidRPr="00000000">
        <w:rPr>
          <w:rtl w:val="0"/>
        </w:rPr>
        <w:t xml:space="preserve">CBD 2030</w:t>
      </w:r>
      <w:commentRangeEnd w:id="681"/>
      <w:r w:rsidDel="00000000" w:rsidR="00000000" w:rsidRPr="00000000">
        <w:commentReference w:id="681"/>
      </w:r>
      <w:r w:rsidDel="00000000" w:rsidR="00000000" w:rsidRPr="00000000">
        <w:rPr>
          <w:rtl w:val="0"/>
        </w:rPr>
        <w:t xml:space="preserve">). A decadal field campaign structures an experimental approach to explore the temporal role of adaptive management for biodiversity, especially for considering potential climate projections and adaptation costs to prioritize options for reducing vulnerability to environmental, social, and economic impacts of the various drivers of change in nature and its contributions to people. A process for integrated land use planning informed by frontier biodiversity remote sensing with the NASA Earth Observatory will be developed through active partnerships with diverse tropical communities to create accessible data platforms. In accordance with Target 8 of the GBF, the objective of these holistic platforms is to inform nature-based solutions and ecosystem-based approaches to strategically evaluate possible mitigation, adaptation, and disaster risk reduction and management strategies (</w:t>
      </w:r>
      <w:commentRangeStart w:id="682"/>
      <w:r w:rsidDel="00000000" w:rsidR="00000000" w:rsidRPr="00000000">
        <w:rPr>
          <w:rtl w:val="0"/>
        </w:rPr>
        <w:t xml:space="preserve">CBD 2030</w:t>
      </w:r>
      <w:commentRangeEnd w:id="682"/>
      <w:r w:rsidDel="00000000" w:rsidR="00000000" w:rsidRPr="00000000">
        <w:commentReference w:id="682"/>
      </w:r>
      <w:r w:rsidDel="00000000" w:rsidR="00000000" w:rsidRPr="00000000">
        <w:rPr>
          <w:rtl w:val="0"/>
        </w:rPr>
        <w:t xml:space="preserve">). NASA remote sensing of Essential Biodiversity Variables (EBVs) like the biological effects of fire disturbance and irregular inundation are at the highest priority identified by the Group on Earth Observations Biodiversity Observation Network (GEO BON; </w:t>
      </w:r>
      <w:commentRangeStart w:id="683"/>
      <w:r w:rsidDel="00000000" w:rsidR="00000000" w:rsidRPr="00000000">
        <w:rPr>
          <w:rtl w:val="0"/>
        </w:rPr>
        <w:t xml:space="preserve">Skidmore </w:t>
      </w:r>
      <w:r w:rsidDel="00000000" w:rsidR="00000000" w:rsidRPr="00000000">
        <w:rPr>
          <w:i w:val="1"/>
          <w:rtl w:val="0"/>
        </w:rPr>
        <w:t xml:space="preserve">et al.</w:t>
      </w:r>
      <w:r w:rsidDel="00000000" w:rsidR="00000000" w:rsidRPr="00000000">
        <w:rPr>
          <w:rtl w:val="0"/>
        </w:rPr>
        <w:t xml:space="preserve">, 2021</w:t>
      </w:r>
      <w:commentRangeEnd w:id="683"/>
      <w:r w:rsidDel="00000000" w:rsidR="00000000" w:rsidRPr="00000000">
        <w:commentReference w:id="683"/>
      </w:r>
      <w:r w:rsidDel="00000000" w:rsidR="00000000" w:rsidRPr="00000000">
        <w:rPr>
          <w:rtl w:val="0"/>
        </w:rPr>
        <w:t xml:space="preserve">). During the scoping campaign, irregular fire and flood disturbances were identified as the most pressing variable for partners and land managers </w:t>
      </w:r>
      <w:r w:rsidDel="00000000" w:rsidR="00000000" w:rsidRPr="00000000">
        <w:rPr>
          <w:highlight w:val="yellow"/>
          <w:rtl w:val="0"/>
        </w:rPr>
        <w:t xml:space="preserve">(Figure or Image on Disturbance,ie. Rio Grande do Sul)</w:t>
      </w:r>
      <w:r w:rsidDel="00000000" w:rsidR="00000000" w:rsidRPr="00000000">
        <w:rPr>
          <w:rtl w:val="0"/>
        </w:rPr>
        <w:t xml:space="preserve">. </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Partnerships with key collaborators identified in the scoping campaign will accelerate the development of user platforms for protecting biodiversity and its contributions to people. In June 2024, a joint workshop with the Governor’s Climate and Forests Task Force included a presentation from the scientific lead of MapBiomas Dr. Julia Shimbo </w:t>
      </w:r>
      <w:r w:rsidDel="00000000" w:rsidR="00000000" w:rsidRPr="00000000">
        <w:rPr>
          <w:rtl w:val="0"/>
        </w:rPr>
        <w:t xml:space="preserve">proposing</w:t>
      </w:r>
      <w:r w:rsidDel="00000000" w:rsidR="00000000" w:rsidRPr="00000000">
        <w:rPr>
          <w:rtl w:val="0"/>
        </w:rPr>
        <w:t xml:space="preserve"> science-informed biodiversity management and conservation strategies with mapping and monitoring of land cover, land use, surface water, and fire scars. Partners like the Max Planck Institute, Smithsonian Tropical Research, and other tropical organizations contribute comprehensive surveys of biodiversity in tropical forests that require technical processing capacity from NASA and partners to develop accessible and user-friendly platforms. This global network of pan-tropical scientists will contribute significantly to strategic NASA Earth Science to Action goals for closing the gap between rapidly advancing technology and the needs of society to access science-informed decision-making platforms. PANGEA emphasizes a historically understudied tropical biome to empower a region most vulnerable to the consequences of climate and land use change while also acknowledging the global contributions of tropical biodiversity to resilience in the interconnected Earth System. </w:t>
      </w:r>
    </w:p>
    <w:p w:rsidR="00000000" w:rsidDel="00000000" w:rsidP="00000000" w:rsidRDefault="00000000" w:rsidRPr="00000000" w14:paraId="00000828">
      <w:pPr>
        <w:rPr/>
      </w:pPr>
      <w:r w:rsidDel="00000000" w:rsidR="00000000" w:rsidRPr="00000000">
        <w:rPr>
          <w:rtl w:val="0"/>
        </w:rPr>
        <w:t xml:space="preserve"> </w:t>
      </w:r>
    </w:p>
    <w:p w:rsidR="00000000" w:rsidDel="00000000" w:rsidP="00000000" w:rsidRDefault="00000000" w:rsidRPr="00000000" w14:paraId="00000829">
      <w:pPr>
        <w:keepNext w:val="0"/>
        <w:keepLines w:val="0"/>
        <w:numPr>
          <w:ilvl w:val="0"/>
          <w:numId w:val="78"/>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82A">
      <w:pPr>
        <w:numPr>
          <w:ilvl w:val="0"/>
          <w:numId w:val="78"/>
        </w:numPr>
        <w:ind w:left="720" w:hanging="360"/>
        <w:rPr/>
      </w:pPr>
      <w:r w:rsidDel="00000000" w:rsidR="00000000" w:rsidRPr="00000000">
        <w:rPr>
          <w:rtl w:val="0"/>
        </w:rPr>
        <w:t xml:space="preserve">Speak to the </w:t>
      </w:r>
      <w:commentRangeStart w:id="684"/>
      <w:r w:rsidDel="00000000" w:rsidR="00000000" w:rsidRPr="00000000">
        <w:rPr>
          <w:rtl w:val="0"/>
        </w:rPr>
        <w:t xml:space="preserve">Kunming-Montreal Global Biodiversity Framework</w:t>
      </w:r>
      <w:commentRangeEnd w:id="684"/>
      <w:r w:rsidDel="00000000" w:rsidR="00000000" w:rsidRPr="00000000">
        <w:commentReference w:id="684"/>
      </w:r>
      <w:r w:rsidDel="00000000" w:rsidR="00000000" w:rsidRPr="00000000">
        <w:rPr>
          <w:rtl w:val="0"/>
        </w:rPr>
        <w:t xml:space="preserve"> - PANGEA can directly support mapping biodiversity in the tropics which is currently insufficient, but necessary to support Target 1 of the KM GBF - </w:t>
      </w:r>
      <w:hyperlink r:id="rId259">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82B">
      <w:pPr>
        <w:numPr>
          <w:ilvl w:val="1"/>
          <w:numId w:val="78"/>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60">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82C">
      <w:pPr>
        <w:numPr>
          <w:ilvl w:val="0"/>
          <w:numId w:val="78"/>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61">
        <w:r w:rsidDel="00000000" w:rsidR="00000000" w:rsidRPr="00000000">
          <w:rPr>
            <w:color w:val="0000ff"/>
            <w:u w:val="single"/>
            <w:rtl w:val="0"/>
          </w:rPr>
          <w:t xml:space="preserve">IPBES </w:t>
        </w:r>
      </w:hyperlink>
      <w:hyperlink r:id="rId262">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63">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82D">
      <w:pPr>
        <w:rPr>
          <w:color w:val="ff0000"/>
        </w:rPr>
      </w:pPr>
      <w:r w:rsidDel="00000000" w:rsidR="00000000" w:rsidRPr="00000000">
        <w:rPr>
          <w:rtl w:val="0"/>
        </w:rPr>
      </w:r>
    </w:p>
    <w:p w:rsidR="00000000" w:rsidDel="00000000" w:rsidP="00000000" w:rsidRDefault="00000000" w:rsidRPr="00000000" w14:paraId="0000082E">
      <w:pPr>
        <w:numPr>
          <w:ilvl w:val="0"/>
          <w:numId w:val="78"/>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85"/>
      <w:r w:rsidDel="00000000" w:rsidR="00000000" w:rsidRPr="00000000">
        <w:rPr>
          <w:color w:val="ff0000"/>
          <w:rtl w:val="0"/>
        </w:rPr>
        <w:t xml:space="preserve">, 202</w:t>
      </w:r>
      <w:commentRangeEnd w:id="685"/>
      <w:r w:rsidDel="00000000" w:rsidR="00000000" w:rsidRPr="00000000">
        <w:commentReference w:id="685"/>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82F">
      <w:pPr>
        <w:numPr>
          <w:ilvl w:val="0"/>
          <w:numId w:val="78"/>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830">
      <w:pPr>
        <w:numPr>
          <w:ilvl w:val="0"/>
          <w:numId w:val="78"/>
        </w:numPr>
        <w:ind w:left="720" w:hanging="360"/>
      </w:pPr>
      <w:hyperlink r:id="rId264">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831">
      <w:pPr>
        <w:numPr>
          <w:ilvl w:val="1"/>
          <w:numId w:val="78"/>
        </w:numPr>
        <w:ind w:left="1440" w:hanging="360"/>
      </w:pPr>
      <w:r w:rsidDel="00000000" w:rsidR="00000000" w:rsidRPr="00000000">
        <w:rPr>
          <w:rtl w:val="0"/>
        </w:rPr>
        <w:t xml:space="preserve">Reduce biodiversity loss</w:t>
      </w:r>
    </w:p>
    <w:p w:rsidR="00000000" w:rsidDel="00000000" w:rsidP="00000000" w:rsidRDefault="00000000" w:rsidRPr="00000000" w14:paraId="00000832">
      <w:pPr>
        <w:numPr>
          <w:ilvl w:val="1"/>
          <w:numId w:val="78"/>
        </w:numPr>
        <w:ind w:left="1440" w:hanging="360"/>
      </w:pPr>
      <w:r w:rsidDel="00000000" w:rsidR="00000000" w:rsidRPr="00000000">
        <w:rPr>
          <w:rtl w:val="0"/>
        </w:rPr>
        <w:t xml:space="preserve">Restore 30% degraded ecosystems </w:t>
      </w:r>
    </w:p>
    <w:p w:rsidR="00000000" w:rsidDel="00000000" w:rsidP="00000000" w:rsidRDefault="00000000" w:rsidRPr="00000000" w14:paraId="00000833">
      <w:pPr>
        <w:pStyle w:val="Heading4"/>
        <w:spacing w:after="240" w:before="240" w:lineRule="auto"/>
        <w:rPr/>
      </w:pPr>
      <w:bookmarkStart w:colFirst="0" w:colLast="0" w:name="_7gf3ojfmbw3" w:id="59"/>
      <w:bookmarkEnd w:id="59"/>
      <w:r w:rsidDel="00000000" w:rsidR="00000000" w:rsidRPr="00000000">
        <w:rPr>
          <w:rtl w:val="0"/>
        </w:rPr>
        <w:t xml:space="preserve">8</w:t>
      </w:r>
      <w:r w:rsidDel="00000000" w:rsidR="00000000" w:rsidRPr="00000000">
        <w:rPr>
          <w:rtl w:val="0"/>
        </w:rPr>
        <w:t xml:space="preserve">.1.3 Agriculture and Livelihoods</w:t>
      </w:r>
    </w:p>
    <w:p w:rsidR="00000000" w:rsidDel="00000000" w:rsidP="00000000" w:rsidRDefault="00000000" w:rsidRPr="00000000" w14:paraId="00000834">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225"/>
        <w:gridCol w:w="4125"/>
        <w:tblGridChange w:id="0">
          <w:tblGrid>
            <w:gridCol w:w="2010"/>
            <w:gridCol w:w="322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Science question, data collection,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Intensifying agricultural production and improving 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IITA, NASA Harvest: remote monitoring of farming practices to assess efficacy of interventions; remote assessment of crop yields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t xml:space="preserve">Increasing the sustainability of agricultural production, including under climate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IITA, Bioversity/CIAT: drought and flood monitoring, water accounting; remote assessment of agricultural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Improving traceability of agricultural commodities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Bioversity/CIAT: </w:t>
            </w:r>
          </w:p>
        </w:tc>
      </w:tr>
    </w:tbl>
    <w:p w:rsidR="00000000" w:rsidDel="00000000" w:rsidP="00000000" w:rsidRDefault="00000000" w:rsidRPr="00000000" w14:paraId="00000841">
      <w:pPr>
        <w:spacing w:after="240" w:before="240" w:lineRule="auto"/>
        <w:rPr/>
      </w:pPr>
      <w:r w:rsidDel="00000000" w:rsidR="00000000" w:rsidRPr="00000000">
        <w:rPr>
          <w:rtl w:val="0"/>
        </w:rPr>
        <w:t xml:space="preserve">Tropical ecosystems are home to 3 billion people</w:t>
      </w:r>
      <w:r w:rsidDel="00000000" w:rsidR="00000000" w:rsidRPr="00000000">
        <w:rPr>
          <w:sz w:val="16"/>
          <w:szCs w:val="16"/>
          <w:rtl w:val="0"/>
        </w:rPr>
        <w:t xml:space="preserve"> </w:t>
      </w:r>
      <w:r w:rsidDel="00000000" w:rsidR="00000000" w:rsidRPr="00000000">
        <w:rPr>
          <w:rtl w:val="0"/>
        </w:rPr>
        <w:t xml:space="preserve"> 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PANGEA will support these efforts in the following ways:</w:t>
      </w:r>
    </w:p>
    <w:p w:rsidR="00000000" w:rsidDel="00000000" w:rsidP="00000000" w:rsidRDefault="00000000" w:rsidRPr="00000000" w14:paraId="00000842">
      <w:pPr>
        <w:spacing w:after="240" w:before="240" w:lineRule="auto"/>
        <w:rPr/>
      </w:pPr>
      <w:r w:rsidDel="00000000" w:rsidR="00000000" w:rsidRPr="00000000">
        <w:rPr>
          <w:i w:val="1"/>
          <w:rtl w:val="0"/>
        </w:rPr>
        <w:t xml:space="preserve">Improved intensification</w:t>
      </w:r>
      <w:r w:rsidDel="00000000" w:rsidR="00000000" w:rsidRPr="00000000">
        <w:rPr>
          <w:rtl w:val="0"/>
        </w:rPr>
        <w:t xml:space="preserve">:  Spatial monitoring of crops offers the possibility to assess production levels in real time, potentially comparing intervention and control areas across significant distances to provide critical data on the efficacy of intensification efforts.  In the Congo Basin, where most farms are small, interspersed in a mosaic with forest, and difficult to reach, remote sensing can help understand the penetration of new methods and technologies remotely. </w:t>
      </w:r>
    </w:p>
    <w:p w:rsidR="00000000" w:rsidDel="00000000" w:rsidP="00000000" w:rsidRDefault="00000000" w:rsidRPr="00000000" w14:paraId="00000843">
      <w:pPr>
        <w:spacing w:after="240" w:before="240" w:lineRule="auto"/>
        <w:rPr/>
      </w:pPr>
      <w:r w:rsidDel="00000000" w:rsidR="00000000" w:rsidRPr="00000000">
        <w:rPr>
          <w:i w:val="1"/>
          <w:rtl w:val="0"/>
        </w:rPr>
        <w:t xml:space="preserve">Increased sustainability and capacity for adaptation: </w:t>
      </w:r>
      <w:r w:rsidDel="00000000" w:rsidR="00000000" w:rsidRPr="00000000">
        <w:rPr>
          <w:rtl w:val="0"/>
        </w:rPr>
        <w:t xml:space="preserve">Agriculture under climate change will require farmers to grow more food under different circumstances, including unpredictable precipitation and periods of intense heat.  As a major contributor to climate change, there is also a movement to make agriculture more sustainable, through decreased use of fertilizers and pesticides, curtailed water use, and increased efforts to control erosion.  Colleagues from partners IITA, Bioversity-CIAT, and the International Water Management Institute (IWMI) have already shared thoughts on how PANGEA products could be useful for water accounting and </w:t>
      </w:r>
    </w:p>
    <w:p w:rsidR="00000000" w:rsidDel="00000000" w:rsidP="00000000" w:rsidRDefault="00000000" w:rsidRPr="00000000" w14:paraId="00000844">
      <w:pPr>
        <w:spacing w:after="240" w:before="240" w:lineRule="auto"/>
        <w:rPr/>
      </w:pPr>
      <w:r w:rsidDel="00000000" w:rsidR="00000000" w:rsidRPr="00000000">
        <w:rPr>
          <w:i w:val="1"/>
          <w:rtl w:val="0"/>
        </w:rPr>
        <w:t xml:space="preserve">Improved traceability</w:t>
      </w:r>
      <w:r w:rsidDel="00000000" w:rsidR="00000000" w:rsidRPr="00000000">
        <w:rPr>
          <w:rtl w:val="0"/>
        </w:rPr>
        <w:t xml:space="preserve">: There is globally increasing demand to link agricultural commodities with the exact farm where they were grown, driven by both consumer demand and regulatory pressure from new policy regimes like the European Union Deforestation Free Commodities Regulations.  PANGEA’s assessment of disturbance regimes will help refine processes for ensuring deforestation free supply chains.  Methodological improvements from PANGEA’s data acquisition may also improve our ability to use remote sensing tools to distinguish between complex agroforestry and secondary forests, a critical current gap that hamstrings the ability to recognize and map coffee and cocoa farms that use more sustainable shading methods, allowing them to prove compliance with deforestation free commodities requirements.</w:t>
      </w:r>
    </w:p>
    <w:p w:rsidR="00000000" w:rsidDel="00000000" w:rsidP="00000000" w:rsidRDefault="00000000" w:rsidRPr="00000000" w14:paraId="00000845">
      <w:pPr>
        <w:spacing w:after="240" w:before="240" w:lineRule="auto"/>
        <w:rPr/>
      </w:pPr>
      <w:r w:rsidDel="00000000" w:rsidR="00000000" w:rsidRPr="00000000">
        <w:rPr>
          <w:rtl w:val="0"/>
        </w:rPr>
        <w:t xml:space="preserve">PANGEA is also well-positioned to impact other livelihood sectors, like payments for ecosystem services and non-timber forest products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846">
      <w:pPr>
        <w:spacing w:after="240" w:before="240" w:lineRule="auto"/>
        <w:rPr/>
      </w:pPr>
      <w:r w:rsidDel="00000000" w:rsidR="00000000" w:rsidRPr="00000000">
        <w:rPr>
          <w:rtl w:val="0"/>
        </w:rPr>
        <w:t xml:space="preserve">To deliver on potential gains for food security and livelihoods, PANGEA has engaged agricultural research partners like NASA Harvest, the Consultative Group for International Agricultural Research (CGIAR), including the International Institute for Tropical Agriculture, Alliance Bioversity and the International Center for Tropical Agriculture (CIAT), and XX.These research partners have already shared the kinds of data that would be useful for their research into agricultural production for inclusion in PANGEA’s data acquisition priorities.  IITA has a robust Partnerships for Development arm, which specializes in translation of findings from their research into practice, and builds on decade of experience with private sector and government partners to guarantee the translation of research into practice.</w:t>
      </w:r>
    </w:p>
    <w:p w:rsidR="00000000" w:rsidDel="00000000" w:rsidP="00000000" w:rsidRDefault="00000000" w:rsidRPr="00000000" w14:paraId="00000847">
      <w:pPr>
        <w:spacing w:after="240" w:before="240" w:lineRule="auto"/>
        <w:rPr/>
      </w:pPr>
      <w:r w:rsidDel="00000000" w:rsidR="00000000" w:rsidRPr="00000000">
        <w:rPr>
          <w:rtl w:val="0"/>
        </w:rPr>
      </w:r>
    </w:p>
    <w:p w:rsidR="00000000" w:rsidDel="00000000" w:rsidP="00000000" w:rsidRDefault="00000000" w:rsidRPr="00000000" w14:paraId="000008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numPr>
          <w:ilvl w:val="0"/>
          <w:numId w:val="23"/>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84B">
      <w:pPr>
        <w:numPr>
          <w:ilvl w:val="0"/>
          <w:numId w:val="23"/>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84C">
      <w:pPr>
        <w:numPr>
          <w:ilvl w:val="1"/>
          <w:numId w:val="23"/>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84D">
      <w:pPr>
        <w:numPr>
          <w:ilvl w:val="1"/>
          <w:numId w:val="23"/>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84E">
      <w:pPr>
        <w:numPr>
          <w:ilvl w:val="1"/>
          <w:numId w:val="23"/>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84F">
      <w:pPr>
        <w:numPr>
          <w:ilvl w:val="1"/>
          <w:numId w:val="23"/>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850">
      <w:pPr>
        <w:numPr>
          <w:ilvl w:val="0"/>
          <w:numId w:val="23"/>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851">
      <w:pPr>
        <w:numPr>
          <w:ilvl w:val="0"/>
          <w:numId w:val="23"/>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852">
      <w:pPr>
        <w:numPr>
          <w:ilvl w:val="1"/>
          <w:numId w:val="23"/>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853">
      <w:pPr>
        <w:numPr>
          <w:ilvl w:val="0"/>
          <w:numId w:val="23"/>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854">
      <w:pPr>
        <w:numPr>
          <w:ilvl w:val="1"/>
          <w:numId w:val="23"/>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855">
      <w:pPr>
        <w:numPr>
          <w:ilvl w:val="1"/>
          <w:numId w:val="23"/>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856">
      <w:pPr>
        <w:pStyle w:val="Heading4"/>
        <w:rPr/>
      </w:pPr>
      <w:bookmarkStart w:colFirst="0" w:colLast="0" w:name="_esmc1rvroflg" w:id="60"/>
      <w:bookmarkEnd w:id="60"/>
      <w:commentRangeStart w:id="686"/>
      <w:commentRangeStart w:id="687"/>
      <w:r w:rsidDel="00000000" w:rsidR="00000000" w:rsidRPr="00000000">
        <w:rPr>
          <w:rtl w:val="0"/>
        </w:rPr>
        <w:t xml:space="preserve">8.1.4 Disturbance Dynamics</w:t>
      </w:r>
      <w:commentRangeEnd w:id="686"/>
      <w:r w:rsidDel="00000000" w:rsidR="00000000" w:rsidRPr="00000000">
        <w:commentReference w:id="686"/>
      </w:r>
      <w:commentRangeEnd w:id="687"/>
      <w:r w:rsidDel="00000000" w:rsidR="00000000" w:rsidRPr="00000000">
        <w:commentReference w:id="687"/>
      </w:r>
      <w:r w:rsidDel="00000000" w:rsidR="00000000" w:rsidRPr="00000000">
        <w:rPr>
          <w:rtl w:val="0"/>
        </w:rPr>
      </w:r>
    </w:p>
    <w:p w:rsidR="00000000" w:rsidDel="00000000" w:rsidP="00000000" w:rsidRDefault="00000000" w:rsidRPr="00000000" w14:paraId="00000857">
      <w:pPr>
        <w:numPr>
          <w:ilvl w:val="0"/>
          <w:numId w:val="23"/>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858">
      <w:pPr>
        <w:numPr>
          <w:ilvl w:val="1"/>
          <w:numId w:val="23"/>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859">
      <w:pPr>
        <w:numPr>
          <w:ilvl w:val="0"/>
          <w:numId w:val="23"/>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85A">
      <w:pPr>
        <w:numPr>
          <w:ilvl w:val="0"/>
          <w:numId w:val="23"/>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85B">
      <w:pPr>
        <w:numPr>
          <w:ilvl w:val="1"/>
          <w:numId w:val="23"/>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85C">
      <w:pPr>
        <w:numPr>
          <w:ilvl w:val="1"/>
          <w:numId w:val="23"/>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85D">
      <w:pPr>
        <w:numPr>
          <w:ilvl w:val="0"/>
          <w:numId w:val="23"/>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85E">
      <w:pPr>
        <w:numPr>
          <w:ilvl w:val="0"/>
          <w:numId w:val="23"/>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numPr>
          <w:ilvl w:val="0"/>
          <w:numId w:val="14"/>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861">
      <w:pPr>
        <w:numPr>
          <w:ilvl w:val="0"/>
          <w:numId w:val="14"/>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88"/>
      <w:r w:rsidDel="00000000" w:rsidR="00000000" w:rsidRPr="00000000">
        <w:rPr>
          <w:rtl w:val="0"/>
        </w:rPr>
        <w:t xml:space="preserve">Maybe have 4-5</w:t>
      </w:r>
      <w:commentRangeEnd w:id="688"/>
      <w:r w:rsidDel="00000000" w:rsidR="00000000" w:rsidRPr="00000000">
        <w:commentReference w:id="688"/>
      </w:r>
      <w:r w:rsidDel="00000000" w:rsidR="00000000" w:rsidRPr="00000000">
        <w:rPr>
          <w:rtl w:val="0"/>
        </w:rPr>
        <w:t xml:space="preserve">.</w:t>
      </w:r>
    </w:p>
    <w:p w:rsidR="00000000" w:rsidDel="00000000" w:rsidP="00000000" w:rsidRDefault="00000000" w:rsidRPr="00000000" w14:paraId="00000862">
      <w:pPr>
        <w:numPr>
          <w:ilvl w:val="0"/>
          <w:numId w:val="14"/>
        </w:numPr>
        <w:ind w:left="720" w:hanging="360"/>
      </w:pPr>
      <w:r w:rsidDel="00000000" w:rsidR="00000000" w:rsidRPr="00000000">
        <w:rPr>
          <w:rtl w:val="0"/>
        </w:rPr>
        <w:t xml:space="preserve">Sort potential partners into groups</w:t>
      </w:r>
    </w:p>
    <w:p w:rsidR="00000000" w:rsidDel="00000000" w:rsidP="00000000" w:rsidRDefault="00000000" w:rsidRPr="00000000" w14:paraId="00000863">
      <w:pPr>
        <w:numPr>
          <w:ilvl w:val="0"/>
          <w:numId w:val="14"/>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numPr>
          <w:ilvl w:val="0"/>
          <w:numId w:val="70"/>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866">
      <w:pPr>
        <w:numPr>
          <w:ilvl w:val="0"/>
          <w:numId w:val="70"/>
        </w:numPr>
        <w:ind w:left="720" w:hanging="360"/>
        <w:rPr>
          <w:color w:val="ff0000"/>
        </w:rPr>
      </w:pPr>
      <w:commentRangeStart w:id="689"/>
      <w:commentRangeStart w:id="690"/>
      <w:commentRangeStart w:id="691"/>
      <w:commentRangeStart w:id="692"/>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867">
      <w:pPr>
        <w:numPr>
          <w:ilvl w:val="1"/>
          <w:numId w:val="70"/>
        </w:numPr>
        <w:ind w:left="1440" w:hanging="360"/>
        <w:rPr>
          <w:color w:val="ff0000"/>
        </w:rPr>
      </w:pPr>
      <w:r w:rsidDel="00000000" w:rsidR="00000000" w:rsidRPr="00000000">
        <w:rPr>
          <w:color w:val="ff0000"/>
          <w:rtl w:val="0"/>
        </w:rPr>
        <w:t xml:space="preserve">not data that's going to be around beyond the campaign (for the most part)</w:t>
      </w:r>
      <w:commentRangeEnd w:id="689"/>
      <w:r w:rsidDel="00000000" w:rsidR="00000000" w:rsidRPr="00000000">
        <w:commentReference w:id="689"/>
      </w:r>
      <w:commentRangeEnd w:id="690"/>
      <w:r w:rsidDel="00000000" w:rsidR="00000000" w:rsidRPr="00000000">
        <w:commentReference w:id="690"/>
      </w:r>
      <w:commentRangeEnd w:id="691"/>
      <w:r w:rsidDel="00000000" w:rsidR="00000000" w:rsidRPr="00000000">
        <w:commentReference w:id="691"/>
      </w:r>
      <w:commentRangeEnd w:id="692"/>
      <w:r w:rsidDel="00000000" w:rsidR="00000000" w:rsidRPr="00000000">
        <w:commentReference w:id="692"/>
      </w:r>
      <w:r w:rsidDel="00000000" w:rsidR="00000000" w:rsidRPr="00000000">
        <w:rPr>
          <w:rtl w:val="0"/>
        </w:rPr>
      </w:r>
    </w:p>
    <w:p w:rsidR="00000000" w:rsidDel="00000000" w:rsidP="00000000" w:rsidRDefault="00000000" w:rsidRPr="00000000" w14:paraId="00000868">
      <w:pPr>
        <w:numPr>
          <w:ilvl w:val="1"/>
          <w:numId w:val="70"/>
        </w:numPr>
        <w:ind w:left="1440" w:hanging="360"/>
        <w:rPr>
          <w:color w:val="ff0000"/>
        </w:rPr>
      </w:pPr>
      <w:commentRangeStart w:id="693"/>
      <w:commentRangeStart w:id="694"/>
      <w:r w:rsidDel="00000000" w:rsidR="00000000" w:rsidRPr="00000000">
        <w:rPr>
          <w:color w:val="ff0000"/>
          <w:rtl w:val="0"/>
        </w:rPr>
        <w:t xml:space="preserve">more episodic than is necessarily needed</w:t>
      </w:r>
      <w:commentRangeEnd w:id="693"/>
      <w:r w:rsidDel="00000000" w:rsidR="00000000" w:rsidRPr="00000000">
        <w:commentReference w:id="693"/>
      </w:r>
      <w:commentRangeEnd w:id="694"/>
      <w:r w:rsidDel="00000000" w:rsidR="00000000" w:rsidRPr="00000000">
        <w:commentReference w:id="694"/>
      </w:r>
      <w:r w:rsidDel="00000000" w:rsidR="00000000" w:rsidRPr="00000000">
        <w:rPr>
          <w:rtl w:val="0"/>
        </w:rPr>
      </w:r>
    </w:p>
    <w:p w:rsidR="00000000" w:rsidDel="00000000" w:rsidP="00000000" w:rsidRDefault="00000000" w:rsidRPr="00000000" w14:paraId="00000869">
      <w:pPr>
        <w:numPr>
          <w:ilvl w:val="1"/>
          <w:numId w:val="70"/>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86A">
      <w:pPr>
        <w:numPr>
          <w:ilvl w:val="2"/>
          <w:numId w:val="70"/>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86B">
      <w:pPr>
        <w:numPr>
          <w:ilvl w:val="3"/>
          <w:numId w:val="70"/>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86C">
      <w:pPr>
        <w:numPr>
          <w:ilvl w:val="1"/>
          <w:numId w:val="70"/>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86D">
      <w:pPr>
        <w:numPr>
          <w:ilvl w:val="1"/>
          <w:numId w:val="70"/>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86E">
      <w:pPr>
        <w:numPr>
          <w:ilvl w:val="2"/>
          <w:numId w:val="70"/>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86F">
      <w:pPr>
        <w:numPr>
          <w:ilvl w:val="2"/>
          <w:numId w:val="70"/>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870">
      <w:pPr>
        <w:pStyle w:val="Heading3"/>
        <w:rPr/>
      </w:pPr>
      <w:bookmarkStart w:colFirst="0" w:colLast="0" w:name="_bpq2qriuj4gm" w:id="61"/>
      <w:bookmarkEnd w:id="61"/>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871">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695"/>
      <w:r w:rsidDel="00000000" w:rsidR="00000000" w:rsidRPr="00000000">
        <w:rPr>
          <w:highlight w:val="white"/>
          <w:rtl w:val="0"/>
        </w:rPr>
        <w:t xml:space="preserve">translation</w:t>
      </w:r>
      <w:commentRangeEnd w:id="695"/>
      <w:r w:rsidDel="00000000" w:rsidR="00000000" w:rsidRPr="00000000">
        <w:commentReference w:id="695"/>
      </w:r>
      <w:r w:rsidDel="00000000" w:rsidR="00000000" w:rsidRPr="00000000">
        <w:rPr>
          <w:highlight w:val="white"/>
          <w:rtl w:val="0"/>
        </w:rPr>
        <w:t xml:space="preserve">.  Specifically, PANGEA addresses the following Guiding Principles from </w:t>
      </w:r>
      <w:commentRangeStart w:id="696"/>
      <w:r w:rsidDel="00000000" w:rsidR="00000000" w:rsidRPr="00000000">
        <w:rPr>
          <w:highlight w:val="white"/>
          <w:rtl w:val="0"/>
        </w:rPr>
        <w:t xml:space="preserve">NASA’s ES2A Strategy (2024-2034)</w:t>
      </w:r>
      <w:commentRangeEnd w:id="696"/>
      <w:r w:rsidDel="00000000" w:rsidR="00000000" w:rsidRPr="00000000">
        <w:commentReference w:id="696"/>
      </w:r>
      <w:r w:rsidDel="00000000" w:rsidR="00000000" w:rsidRPr="00000000">
        <w:rPr>
          <w:highlight w:val="white"/>
          <w:rtl w:val="0"/>
        </w:rPr>
        <w:t xml:space="preserve">:</w:t>
      </w:r>
    </w:p>
    <w:p w:rsidR="00000000" w:rsidDel="00000000" w:rsidP="00000000" w:rsidRDefault="00000000" w:rsidRPr="00000000" w14:paraId="00000872">
      <w:pPr>
        <w:numPr>
          <w:ilvl w:val="0"/>
          <w:numId w:val="15"/>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697"/>
      <w:r w:rsidDel="00000000" w:rsidR="00000000" w:rsidRPr="00000000">
        <w:rPr>
          <w:highlight w:val="white"/>
          <w:rtl w:val="0"/>
        </w:rPr>
        <w:t xml:space="preserve">partnerships</w:t>
      </w:r>
      <w:commentRangeEnd w:id="697"/>
      <w:r w:rsidDel="00000000" w:rsidR="00000000" w:rsidRPr="00000000">
        <w:commentReference w:id="697"/>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873">
      <w:pPr>
        <w:numPr>
          <w:ilvl w:val="0"/>
          <w:numId w:val="15"/>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874">
      <w:pPr>
        <w:numPr>
          <w:ilvl w:val="0"/>
          <w:numId w:val="15"/>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875">
      <w:pPr>
        <w:spacing w:before="0" w:lineRule="auto"/>
        <w:rPr>
          <w:highlight w:val="white"/>
        </w:rPr>
      </w:pPr>
      <w:r w:rsidDel="00000000" w:rsidR="00000000" w:rsidRPr="00000000">
        <w:rPr>
          <w:rtl w:val="0"/>
        </w:rPr>
      </w:r>
    </w:p>
    <w:p w:rsidR="00000000" w:rsidDel="00000000" w:rsidP="00000000" w:rsidRDefault="00000000" w:rsidRPr="00000000" w14:paraId="00000876">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877">
      <w:pPr>
        <w:spacing w:before="0" w:lineRule="auto"/>
        <w:rPr>
          <w:highlight w:val="white"/>
        </w:rPr>
      </w:pPr>
      <w:r w:rsidDel="00000000" w:rsidR="00000000" w:rsidRPr="00000000">
        <w:rPr>
          <w:rtl w:val="0"/>
        </w:rPr>
      </w:r>
    </w:p>
    <w:p w:rsidR="00000000" w:rsidDel="00000000" w:rsidP="00000000" w:rsidRDefault="00000000" w:rsidRPr="00000000" w14:paraId="00000878">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endeavor to leverage the momentum created by an airborne campaign to create, grow, and strengthen a new end user community for NASA Earth data beyond the airborne campaign. Specifically, PANGEA will ensure that all community engagement activities emphasize the links between PANGEA’s  field and airborne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879">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A">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698"/>
      <w:r w:rsidDel="00000000" w:rsidR="00000000" w:rsidRPr="00000000">
        <w:rPr>
          <w:color w:val="1f1f1f"/>
          <w:highlight w:val="white"/>
          <w:rtl w:val="0"/>
        </w:rPr>
        <w:t xml:space="preserve">action</w:t>
      </w:r>
      <w:commentRangeEnd w:id="698"/>
      <w:r w:rsidDel="00000000" w:rsidR="00000000" w:rsidRPr="00000000">
        <w:commentReference w:id="698"/>
      </w:r>
      <w:r w:rsidDel="00000000" w:rsidR="00000000" w:rsidRPr="00000000">
        <w:rPr>
          <w:color w:val="1f1f1f"/>
          <w:highlight w:val="white"/>
          <w:rtl w:val="0"/>
        </w:rPr>
        <w:t xml:space="preserve">:</w:t>
      </w:r>
    </w:p>
    <w:p w:rsidR="00000000" w:rsidDel="00000000" w:rsidP="00000000" w:rsidRDefault="00000000" w:rsidRPr="00000000" w14:paraId="0000087B">
      <w:pPr>
        <w:numPr>
          <w:ilvl w:val="1"/>
          <w:numId w:val="30"/>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87C">
      <w:pPr>
        <w:numPr>
          <w:ilvl w:val="1"/>
          <w:numId w:val="30"/>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87D">
      <w:pPr>
        <w:rPr>
          <w:color w:val="ff0000"/>
          <w:highlight w:val="white"/>
        </w:rPr>
      </w:pPr>
      <w:r w:rsidDel="00000000" w:rsidR="00000000" w:rsidRPr="00000000">
        <w:rPr>
          <w:rtl w:val="0"/>
        </w:rPr>
      </w:r>
    </w:p>
    <w:p w:rsidR="00000000" w:rsidDel="00000000" w:rsidP="00000000" w:rsidRDefault="00000000" w:rsidRPr="00000000" w14:paraId="0000087E">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87F">
      <w:pPr>
        <w:rPr>
          <w:color w:val="1f1f1f"/>
          <w:highlight w:val="white"/>
        </w:rPr>
      </w:pPr>
      <w:r w:rsidDel="00000000" w:rsidR="00000000" w:rsidRPr="00000000">
        <w:rPr>
          <w:rtl w:val="0"/>
        </w:rPr>
      </w:r>
    </w:p>
    <w:p w:rsidR="00000000" w:rsidDel="00000000" w:rsidP="00000000" w:rsidRDefault="00000000" w:rsidRPr="00000000" w14:paraId="00000880">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881">
      <w:pPr>
        <w:numPr>
          <w:ilvl w:val="0"/>
          <w:numId w:val="44"/>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882">
      <w:pPr>
        <w:numPr>
          <w:ilvl w:val="0"/>
          <w:numId w:val="44"/>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883">
      <w:pPr>
        <w:numPr>
          <w:ilvl w:val="0"/>
          <w:numId w:val="44"/>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884">
      <w:pPr>
        <w:rPr>
          <w:color w:val="1f1f1f"/>
          <w:highlight w:val="white"/>
        </w:rPr>
      </w:pPr>
      <w:r w:rsidDel="00000000" w:rsidR="00000000" w:rsidRPr="00000000">
        <w:rPr>
          <w:rtl w:val="0"/>
        </w:rPr>
      </w:r>
    </w:p>
    <w:p w:rsidR="00000000" w:rsidDel="00000000" w:rsidP="00000000" w:rsidRDefault="00000000" w:rsidRPr="00000000" w14:paraId="00000885">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886">
      <w:pPr>
        <w:numPr>
          <w:ilvl w:val="0"/>
          <w:numId w:val="58"/>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887">
      <w:pPr>
        <w:numPr>
          <w:ilvl w:val="0"/>
          <w:numId w:val="58"/>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888">
      <w:pPr>
        <w:numPr>
          <w:ilvl w:val="0"/>
          <w:numId w:val="58"/>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889">
      <w:pPr>
        <w:pStyle w:val="Heading2"/>
        <w:rPr/>
      </w:pPr>
      <w:bookmarkStart w:colFirst="0" w:colLast="0" w:name="_8t6ay0v9gizk" w:id="62"/>
      <w:bookmarkEnd w:id="62"/>
      <w:r w:rsidDel="00000000" w:rsidR="00000000" w:rsidRPr="00000000">
        <w:rPr>
          <w:rtl w:val="0"/>
        </w:rPr>
        <w:t xml:space="preserve">9</w:t>
      </w:r>
      <w:r w:rsidDel="00000000" w:rsidR="00000000" w:rsidRPr="00000000">
        <w:rPr>
          <w:rtl w:val="0"/>
        </w:rPr>
        <w:t xml:space="preserve">. </w:t>
      </w:r>
      <w:commentRangeStart w:id="699"/>
      <w:r w:rsidDel="00000000" w:rsidR="00000000" w:rsidRPr="00000000">
        <w:rPr>
          <w:rtl w:val="0"/>
        </w:rPr>
        <w:t xml:space="preserve">Capacity</w:t>
      </w:r>
      <w:commentRangeEnd w:id="699"/>
      <w:r w:rsidDel="00000000" w:rsidR="00000000" w:rsidRPr="00000000">
        <w:commentReference w:id="699"/>
      </w:r>
      <w:r w:rsidDel="00000000" w:rsidR="00000000" w:rsidRPr="00000000">
        <w:rPr>
          <w:rtl w:val="0"/>
        </w:rPr>
        <w:t xml:space="preserve"> Building, Training, and Education</w:t>
      </w:r>
    </w:p>
    <w:p w:rsidR="00000000" w:rsidDel="00000000" w:rsidP="00000000" w:rsidRDefault="00000000" w:rsidRPr="00000000" w14:paraId="0000088A">
      <w:pPr>
        <w:rPr>
          <w:color w:val="ff0000"/>
        </w:rPr>
      </w:pPr>
      <w:r w:rsidDel="00000000" w:rsidR="00000000" w:rsidRPr="00000000">
        <w:rPr>
          <w:color w:val="ff0000"/>
          <w:rtl w:val="0"/>
        </w:rPr>
        <w:t xml:space="preserve">We strongly believe PANGEA can achieve an estimated 100 first-author papers from scientists in Africa. Reference </w:t>
      </w:r>
      <w:commentRangeStart w:id="700"/>
      <w:r w:rsidDel="00000000" w:rsidR="00000000" w:rsidRPr="00000000">
        <w:rPr>
          <w:color w:val="ff0000"/>
          <w:rtl w:val="0"/>
        </w:rPr>
        <w:t xml:space="preserve">Culotta et al. 2024</w:t>
      </w:r>
      <w:commentRangeEnd w:id="700"/>
      <w:r w:rsidDel="00000000" w:rsidR="00000000" w:rsidRPr="00000000">
        <w:commentReference w:id="700"/>
      </w:r>
      <w:r w:rsidDel="00000000" w:rsidR="00000000" w:rsidRPr="00000000">
        <w:rPr>
          <w:rtl w:val="0"/>
        </w:rPr>
      </w:r>
    </w:p>
    <w:p w:rsidR="00000000" w:rsidDel="00000000" w:rsidP="00000000" w:rsidRDefault="00000000" w:rsidRPr="00000000" w14:paraId="0000088B">
      <w:pPr>
        <w:rPr>
          <w:color w:val="ff0000"/>
        </w:rPr>
      </w:pPr>
      <w:r w:rsidDel="00000000" w:rsidR="00000000" w:rsidRPr="00000000">
        <w:rPr>
          <w:color w:val="ff0000"/>
          <w:rtl w:val="0"/>
        </w:rPr>
        <w:tab/>
        <w:t xml:space="preserve">- NASA PANGEA campaign is enabling that</w:t>
      </w:r>
    </w:p>
    <w:p w:rsidR="00000000" w:rsidDel="00000000" w:rsidP="00000000" w:rsidRDefault="00000000" w:rsidRPr="00000000" w14:paraId="0000088C">
      <w:pPr>
        <w:rPr>
          <w:color w:val="ff0000"/>
        </w:rPr>
      </w:pPr>
      <w:r w:rsidDel="00000000" w:rsidR="00000000" w:rsidRPr="00000000">
        <w:rPr>
          <w:color w:val="ff0000"/>
          <w:rtl w:val="0"/>
        </w:rPr>
        <w:tab/>
        <w:t xml:space="preserve">- the start of the giant tsunami</w:t>
      </w:r>
    </w:p>
    <w:p w:rsidR="00000000" w:rsidDel="00000000" w:rsidP="00000000" w:rsidRDefault="00000000" w:rsidRPr="00000000" w14:paraId="0000088D">
      <w:pPr>
        <w:rPr>
          <w:color w:val="ff0000"/>
        </w:rPr>
      </w:pPr>
      <w:r w:rsidDel="00000000" w:rsidR="00000000" w:rsidRPr="00000000">
        <w:rPr>
          <w:color w:val="ff0000"/>
          <w:rtl w:val="0"/>
        </w:rPr>
        <w:tab/>
        <w:t xml:space="preserve">- NATUREA paper on flyover campaigns; PANGEA will turn that on its heads</w:t>
      </w:r>
    </w:p>
    <w:p w:rsidR="00000000" w:rsidDel="00000000" w:rsidP="00000000" w:rsidRDefault="00000000" w:rsidRPr="00000000" w14:paraId="0000088E">
      <w:pPr>
        <w:rPr>
          <w:color w:val="ff0000"/>
        </w:rPr>
      </w:pPr>
      <w:r w:rsidDel="00000000" w:rsidR="00000000" w:rsidRPr="00000000">
        <w:rPr>
          <w:color w:val="ff0000"/>
          <w:rtl w:val="0"/>
        </w:rPr>
        <w:tab/>
        <w:t xml:space="preserve">- when PANGEA ends, these scientists will still be there</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w:t>
      </w:r>
      <w:commentRangeStart w:id="701"/>
      <w:commentRangeStart w:id="702"/>
      <w:r w:rsidDel="00000000" w:rsidR="00000000" w:rsidRPr="00000000">
        <w:rPr>
          <w:rtl w:val="0"/>
        </w:rPr>
        <w:t xml:space="preserve">communities</w:t>
      </w:r>
      <w:commentRangeEnd w:id="701"/>
      <w:r w:rsidDel="00000000" w:rsidR="00000000" w:rsidRPr="00000000">
        <w:commentReference w:id="701"/>
      </w:r>
      <w:commentRangeEnd w:id="702"/>
      <w:r w:rsidDel="00000000" w:rsidR="00000000" w:rsidRPr="00000000">
        <w:commentReference w:id="702"/>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703"/>
      <w:r w:rsidDel="00000000" w:rsidR="00000000" w:rsidRPr="00000000">
        <w:rPr>
          <w:rtl w:val="0"/>
        </w:rPr>
        <w:t xml:space="preserve">NASA Earth Science to Action Strategy 2024-2034</w:t>
      </w:r>
      <w:commentRangeEnd w:id="703"/>
      <w:r w:rsidDel="00000000" w:rsidR="00000000" w:rsidRPr="00000000">
        <w:commentReference w:id="703"/>
      </w:r>
      <w:r w:rsidDel="00000000" w:rsidR="00000000" w:rsidRPr="00000000">
        <w:rPr>
          <w:rtl w:val="0"/>
        </w:rPr>
        <w:t xml:space="preserve">). Strengthening capacity and investing in education associated with PANGEA is central to benefit local and national communities in the tropics. PANGEA will partner with existing NASA programs, as well as with local collaborating organizations, to plan and execute training activities that are appropriate for a range of potential trainees, including: </w:t>
      </w:r>
      <w:commentRangeStart w:id="704"/>
      <w:commentRangeStart w:id="705"/>
      <w:r w:rsidDel="00000000" w:rsidR="00000000" w:rsidRPr="00000000">
        <w:rPr>
          <w:rtl w:val="0"/>
        </w:rPr>
        <w:t xml:space="preserve">students, early career scientists, the broader workforce, and Indigenous Peoples and Local Communities ….</w:t>
      </w:r>
      <w:commentRangeEnd w:id="704"/>
      <w:r w:rsidDel="00000000" w:rsidR="00000000" w:rsidRPr="00000000">
        <w:commentReference w:id="704"/>
      </w:r>
      <w:commentRangeEnd w:id="705"/>
      <w:r w:rsidDel="00000000" w:rsidR="00000000" w:rsidRPr="00000000">
        <w:commentReference w:id="705"/>
      </w:r>
      <w:r w:rsidDel="00000000" w:rsidR="00000000" w:rsidRPr="00000000">
        <w:rPr>
          <w:rtl w:val="0"/>
        </w:rPr>
        <w:t xml:space="preserve">. </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papers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706"/>
      <w:r w:rsidDel="00000000" w:rsidR="00000000" w:rsidRPr="00000000">
        <w:rPr>
          <w:rtl w:val="0"/>
        </w:rPr>
        <w:t xml:space="preserve"> exceeding Brazilian expectations for the impact of the LBA training and education program.</w:t>
      </w:r>
      <w:commentRangeEnd w:id="706"/>
      <w:r w:rsidDel="00000000" w:rsidR="00000000" w:rsidRPr="00000000">
        <w:commentReference w:id="706"/>
      </w: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available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896">
      <w:pPr>
        <w:spacing w:after="240" w:before="240" w:lineRule="auto"/>
        <w:rPr/>
      </w:pPr>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p>
    <w:p w:rsidR="00000000" w:rsidDel="00000000" w:rsidP="00000000" w:rsidRDefault="00000000" w:rsidRPr="00000000" w14:paraId="00000897">
      <w:pPr>
        <w:spacing w:after="240" w:before="240" w:lineRule="auto"/>
        <w:rPr/>
      </w:pPr>
      <w:commentRangeStart w:id="707"/>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898">
      <w:pPr>
        <w:numPr>
          <w:ilvl w:val="0"/>
          <w:numId w:val="56"/>
        </w:numPr>
        <w:ind w:left="720" w:hanging="360"/>
      </w:pPr>
      <w:commentRangeStart w:id="708"/>
      <w:commentRangeStart w:id="709"/>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trialled during BioSCape, that saw ARSET and the ORNL DAAC work together for the first time to deliver a 5-day in-person training in South Africa to conservation decision makers, university lecturers, and diverse researchers. </w:t>
      </w:r>
      <w:commentRangeEnd w:id="708"/>
      <w:r w:rsidDel="00000000" w:rsidR="00000000" w:rsidRPr="00000000">
        <w:commentReference w:id="708"/>
      </w:r>
      <w:commentRangeEnd w:id="709"/>
      <w:r w:rsidDel="00000000" w:rsidR="00000000" w:rsidRPr="00000000">
        <w:commentReference w:id="709"/>
      </w:r>
      <w:r w:rsidDel="00000000" w:rsidR="00000000" w:rsidRPr="00000000">
        <w:rPr>
          <w:rtl w:val="0"/>
        </w:rPr>
      </w:r>
    </w:p>
    <w:p w:rsidR="00000000" w:rsidDel="00000000" w:rsidP="00000000" w:rsidRDefault="00000000" w:rsidRPr="00000000" w14:paraId="00000899">
      <w:pPr>
        <w:numPr>
          <w:ilvl w:val="0"/>
          <w:numId w:val="56"/>
        </w:numPr>
        <w:ind w:left="720" w:hanging="360"/>
      </w:pPr>
      <w:r w:rsidDel="00000000" w:rsidR="00000000" w:rsidRPr="00000000">
        <w:rPr>
          <w:rtl w:val="0"/>
        </w:rPr>
        <w:t xml:space="preserve">NASA’s Distributed Active Archiving Centers (DAACs): PANGEA hopes to emulate the success of EMIT working with the LP DAAC and BioSCape working with ORNL </w:t>
      </w:r>
      <w:commentRangeStart w:id="710"/>
      <w:r w:rsidDel="00000000" w:rsidR="00000000" w:rsidRPr="00000000">
        <w:rPr>
          <w:rtl w:val="0"/>
        </w:rPr>
        <w:t xml:space="preserve">DAAC</w:t>
      </w:r>
      <w:commentRangeEnd w:id="710"/>
      <w:r w:rsidDel="00000000" w:rsidR="00000000" w:rsidRPr="00000000">
        <w:commentReference w:id="710"/>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89A">
      <w:pPr>
        <w:numPr>
          <w:ilvl w:val="0"/>
          <w:numId w:val="56"/>
        </w:numPr>
        <w:ind w:left="720" w:hanging="360"/>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89B">
      <w:pPr>
        <w:numPr>
          <w:ilvl w:val="0"/>
          <w:numId w:val="56"/>
        </w:numPr>
        <w:ind w:left="720" w:hanging="360"/>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caplitalizing on the excitement surrounding an airborne campaign to engage the next generation of scientists in STEM. </w:t>
      </w:r>
    </w:p>
    <w:p w:rsidR="00000000" w:rsidDel="00000000" w:rsidP="00000000" w:rsidRDefault="00000000" w:rsidRPr="00000000" w14:paraId="0000089C">
      <w:pPr>
        <w:numPr>
          <w:ilvl w:val="0"/>
          <w:numId w:val="56"/>
        </w:numPr>
        <w:ind w:left="720" w:hanging="360"/>
      </w:pPr>
      <w:commentRangeStart w:id="711"/>
      <w:r w:rsidDel="00000000" w:rsidR="00000000" w:rsidRPr="00000000">
        <w:rPr>
          <w:rtl w:val="0"/>
        </w:rPr>
        <w:t xml:space="preserve">NASA/USAID SERVIR:</w:t>
      </w:r>
      <w:commentRangeEnd w:id="711"/>
      <w:r w:rsidDel="00000000" w:rsidR="00000000" w:rsidRPr="00000000">
        <w:commentReference w:id="711"/>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89D">
      <w:pPr>
        <w:numPr>
          <w:ilvl w:val="0"/>
          <w:numId w:val="56"/>
        </w:numPr>
        <w:ind w:left="720" w:hanging="360"/>
      </w:pPr>
      <w:commentRangeStart w:id="712"/>
      <w:r w:rsidDel="00000000" w:rsidR="00000000" w:rsidRPr="00000000">
        <w:rPr>
          <w:rtl w:val="0"/>
        </w:rPr>
        <w:t xml:space="preserve">Indigenous Peoples Initiative: </w:t>
      </w:r>
      <w:commentRangeEnd w:id="712"/>
      <w:r w:rsidDel="00000000" w:rsidR="00000000" w:rsidRPr="00000000">
        <w:commentReference w:id="712"/>
      </w:r>
      <w:r w:rsidDel="00000000" w:rsidR="00000000" w:rsidRPr="00000000">
        <w:rPr>
          <w:rtl w:val="0"/>
        </w:rPr>
      </w:r>
    </w:p>
    <w:p w:rsidR="00000000" w:rsidDel="00000000" w:rsidP="00000000" w:rsidRDefault="00000000" w:rsidRPr="00000000" w14:paraId="0000089E">
      <w:pPr>
        <w:numPr>
          <w:ilvl w:val="0"/>
          <w:numId w:val="56"/>
        </w:numPr>
        <w:ind w:left="720" w:hanging="360"/>
      </w:pPr>
      <w:r w:rsidDel="00000000" w:rsidR="00000000" w:rsidRPr="00000000">
        <w:rPr>
          <w:rtl w:val="0"/>
        </w:rPr>
        <w:t xml:space="preserve">Association for Biology and Tropical Conservation (ATBC) - 1-2 sentences about aligning with their training efforts - workshop at annual conference</w:t>
      </w:r>
    </w:p>
    <w:p w:rsidR="00000000" w:rsidDel="00000000" w:rsidP="00000000" w:rsidRDefault="00000000" w:rsidRPr="00000000" w14:paraId="0000089F">
      <w:pPr>
        <w:numPr>
          <w:ilvl w:val="0"/>
          <w:numId w:val="56"/>
        </w:numPr>
        <w:ind w:left="720" w:hanging="360"/>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713"/>
      <w:r w:rsidDel="00000000" w:rsidR="00000000" w:rsidRPr="00000000">
        <w:rPr>
          <w:rtl w:val="0"/>
        </w:rPr>
        <w:t xml:space="preserve">The details of RISE are not yet available</w:t>
      </w:r>
      <w:commentRangeEnd w:id="713"/>
      <w:r w:rsidDel="00000000" w:rsidR="00000000" w:rsidRPr="00000000">
        <w:commentReference w:id="713"/>
      </w:r>
      <w:r w:rsidDel="00000000" w:rsidR="00000000" w:rsidRPr="00000000">
        <w:rPr>
          <w:rtl w:val="0"/>
        </w:rPr>
        <w:t xml:space="preserve">. </w:t>
      </w:r>
    </w:p>
    <w:p w:rsidR="00000000" w:rsidDel="00000000" w:rsidP="00000000" w:rsidRDefault="00000000" w:rsidRPr="00000000" w14:paraId="000008A0">
      <w:pPr>
        <w:numPr>
          <w:ilvl w:val="0"/>
          <w:numId w:val="56"/>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collabroration with USAID partner countries. SPARK has a focus on collaborative work towards addressing international development challenges and values co-creation of knowledge as well as Collaborating, Learning, and Adapting practices. </w:t>
      </w:r>
      <w:commentRangeStart w:id="714"/>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714"/>
      <w:r w:rsidDel="00000000" w:rsidR="00000000" w:rsidRPr="00000000">
        <w:commentReference w:id="714"/>
      </w:r>
      <w:r w:rsidDel="00000000" w:rsidR="00000000" w:rsidRPr="00000000">
        <w:rPr>
          <w:rtl w:val="0"/>
        </w:rPr>
      </w:r>
    </w:p>
    <w:p w:rsidR="00000000" w:rsidDel="00000000" w:rsidP="00000000" w:rsidRDefault="00000000" w:rsidRPr="00000000" w14:paraId="000008A1">
      <w:pPr>
        <w:numPr>
          <w:ilvl w:val="0"/>
          <w:numId w:val="56"/>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(GOLD-EN): GOLD-EN is an NSF funding call that explicitly supports activities to increase and sustain including people from diverse backgrounds in the geoscience education and research community. </w:t>
      </w:r>
      <w:commentRangeStart w:id="715"/>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707"/>
      <w:r w:rsidDel="00000000" w:rsidR="00000000" w:rsidRPr="00000000">
        <w:commentReference w:id="707"/>
      </w:r>
      <w:commentRangeEnd w:id="715"/>
      <w:r w:rsidDel="00000000" w:rsidR="00000000" w:rsidRPr="00000000">
        <w:commentReference w:id="715"/>
      </w:r>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8A4">
      <w:pPr>
        <w:rPr/>
      </w:pPr>
      <w:r w:rsidDel="00000000" w:rsidR="00000000" w:rsidRPr="00000000">
        <w:rPr>
          <w:rtl w:val="0"/>
        </w:rPr>
      </w:r>
    </w:p>
    <w:tbl>
      <w:tblPr>
        <w:tblStyle w:val="Table1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20"/>
        <w:gridCol w:w="1020"/>
        <w:gridCol w:w="1020"/>
        <w:gridCol w:w="1020"/>
        <w:gridCol w:w="1020"/>
        <w:gridCol w:w="1020"/>
        <w:gridCol w:w="1185"/>
        <w:gridCol w:w="855"/>
        <w:tblGridChange w:id="0">
          <w:tblGrid>
            <w:gridCol w:w="1020"/>
            <w:gridCol w:w="1020"/>
            <w:gridCol w:w="1020"/>
            <w:gridCol w:w="1020"/>
            <w:gridCol w:w="1020"/>
            <w:gridCol w:w="1020"/>
            <w:gridCol w:w="1020"/>
            <w:gridCol w:w="1185"/>
            <w:gridCol w:w="8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716"/>
            <w:r w:rsidDel="00000000" w:rsidR="00000000" w:rsidRPr="00000000">
              <w:rPr>
                <w:rFonts w:ascii="Avenir" w:cs="Avenir" w:eastAsia="Avenir" w:hAnsi="Avenir"/>
                <w:sz w:val="18"/>
                <w:szCs w:val="18"/>
                <w:rtl w:val="0"/>
              </w:rPr>
              <w:t xml:space="preserve">Partner</w:t>
            </w:r>
            <w:commentRangeEnd w:id="716"/>
            <w:r w:rsidDel="00000000" w:rsidR="00000000" w:rsidRPr="00000000">
              <w:commentReference w:id="716"/>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Conservation International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pStyle w:val="Heading2"/>
        <w:rPr/>
      </w:pPr>
      <w:bookmarkStart w:colFirst="0" w:colLast="0" w:name="_c36m01esiuds" w:id="63"/>
      <w:bookmarkEnd w:id="63"/>
      <w:r w:rsidDel="00000000" w:rsidR="00000000" w:rsidRPr="00000000">
        <w:rPr>
          <w:rtl w:val="0"/>
        </w:rPr>
        <w:t xml:space="preserve">10. </w:t>
      </w:r>
      <w:commentRangeStart w:id="717"/>
      <w:r w:rsidDel="00000000" w:rsidR="00000000" w:rsidRPr="00000000">
        <w:rPr>
          <w:rtl w:val="0"/>
        </w:rPr>
        <w:t xml:space="preserve">References</w:t>
      </w:r>
      <w:commentRangeEnd w:id="717"/>
      <w:r w:rsidDel="00000000" w:rsidR="00000000" w:rsidRPr="00000000">
        <w:commentReference w:id="717"/>
      </w:r>
      <w:r w:rsidDel="00000000" w:rsidR="00000000" w:rsidRPr="00000000">
        <w:rPr>
          <w:rtl w:val="0"/>
        </w:rPr>
      </w:r>
    </w:p>
    <w:p w:rsidR="00000000" w:rsidDel="00000000" w:rsidP="00000000" w:rsidRDefault="00000000" w:rsidRPr="00000000" w14:paraId="00000988">
      <w:pPr>
        <w:pStyle w:val="Heading2"/>
        <w:rPr/>
      </w:pPr>
      <w:bookmarkStart w:colFirst="0" w:colLast="0" w:name="_z4vei7kqp4a" w:id="64"/>
      <w:bookmarkEnd w:id="64"/>
      <w:r w:rsidDel="00000000" w:rsidR="00000000" w:rsidRPr="00000000">
        <w:rPr>
          <w:rtl w:val="0"/>
        </w:rPr>
        <w:t xml:space="preserve">11. Figure and Photograph and Credits</w:t>
      </w:r>
    </w:p>
    <w:p w:rsidR="00000000" w:rsidDel="00000000" w:rsidP="00000000" w:rsidRDefault="00000000" w:rsidRPr="00000000" w14:paraId="00000989">
      <w:pPr>
        <w:pStyle w:val="Heading2"/>
        <w:rPr/>
      </w:pPr>
      <w:bookmarkStart w:colFirst="0" w:colLast="0" w:name="_crm1yggb334o" w:id="65"/>
      <w:bookmarkEnd w:id="65"/>
      <w:commentRangeStart w:id="718"/>
      <w:r w:rsidDel="00000000" w:rsidR="00000000" w:rsidRPr="00000000">
        <w:rPr>
          <w:rtl w:val="0"/>
        </w:rPr>
        <w:t xml:space="preserve">12. Glossary</w:t>
      </w:r>
      <w:commentRangeEnd w:id="718"/>
      <w:r w:rsidDel="00000000" w:rsidR="00000000" w:rsidRPr="00000000">
        <w:commentReference w:id="718"/>
      </w:r>
      <w:r w:rsidDel="00000000" w:rsidR="00000000" w:rsidRPr="00000000">
        <w:rPr>
          <w:rtl w:val="0"/>
        </w:rPr>
      </w:r>
    </w:p>
    <w:p w:rsidR="00000000" w:rsidDel="00000000" w:rsidP="00000000" w:rsidRDefault="00000000" w:rsidRPr="00000000" w14:paraId="0000098A">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65">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8B">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98C">
      <w:pPr>
        <w:numPr>
          <w:ilvl w:val="0"/>
          <w:numId w:val="20"/>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98D">
      <w:pPr>
        <w:spacing w:before="240" w:lineRule="auto"/>
        <w:rPr/>
      </w:pPr>
      <w:r w:rsidDel="00000000" w:rsidR="00000000" w:rsidRPr="00000000">
        <w:rPr>
          <w:b w:val="1"/>
          <w:rtl w:val="0"/>
        </w:rPr>
        <w:t xml:space="preserve">C</w:t>
      </w:r>
      <w:r w:rsidDel="00000000" w:rsidR="00000000" w:rsidRPr="00000000">
        <w:rPr>
          <w:b w:val="1"/>
          <w:rtl w:val="0"/>
        </w:rPr>
        <w:t xml:space="preserve">ommunity</w:t>
      </w:r>
      <w:r w:rsidDel="00000000" w:rsidR="00000000" w:rsidRPr="00000000">
        <w:rPr>
          <w:rtl w:val="0"/>
        </w:rPr>
        <w:t xml:space="preserve"> - formal and informal groups of people who perceive themselves as members which may share interests, experiences, resources, activities, professions, livelihoods, culture, geography, origins, language, or any combination of the above. </w:t>
      </w:r>
    </w:p>
    <w:p w:rsidR="00000000" w:rsidDel="00000000" w:rsidP="00000000" w:rsidRDefault="00000000" w:rsidRPr="00000000" w14:paraId="0000098E">
      <w:pPr>
        <w:spacing w:before="0" w:lineRule="auto"/>
        <w:rPr/>
      </w:pPr>
      <w:r w:rsidDel="00000000" w:rsidR="00000000" w:rsidRPr="00000000">
        <w:rPr>
          <w:rtl w:val="0"/>
        </w:rPr>
      </w:r>
    </w:p>
    <w:p w:rsidR="00000000" w:rsidDel="00000000" w:rsidP="00000000" w:rsidRDefault="00000000" w:rsidRPr="00000000" w14:paraId="0000098F">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990">
      <w:pPr>
        <w:ind w:left="0" w:firstLine="0"/>
        <w:rPr/>
      </w:pPr>
      <w:r w:rsidDel="00000000" w:rsidR="00000000" w:rsidRPr="00000000">
        <w:rPr>
          <w:rtl w:val="0"/>
        </w:rPr>
      </w:r>
    </w:p>
    <w:p w:rsidR="00000000" w:rsidDel="00000000" w:rsidP="00000000" w:rsidRDefault="00000000" w:rsidRPr="00000000" w14:paraId="00000991">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66">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992">
      <w:pPr>
        <w:ind w:left="0" w:firstLine="0"/>
        <w:rPr>
          <w:b w:val="1"/>
          <w:i w:val="1"/>
        </w:rPr>
      </w:pPr>
      <w:r w:rsidDel="00000000" w:rsidR="00000000" w:rsidRPr="00000000">
        <w:rPr>
          <w:rtl w:val="0"/>
        </w:rPr>
      </w:r>
    </w:p>
    <w:p w:rsidR="00000000" w:rsidDel="00000000" w:rsidP="00000000" w:rsidRDefault="00000000" w:rsidRPr="00000000" w14:paraId="00000993">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719"/>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719"/>
      <w:r w:rsidDel="00000000" w:rsidR="00000000" w:rsidRPr="00000000">
        <w:commentReference w:id="719"/>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67">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94">
      <w:pPr>
        <w:ind w:left="0" w:firstLine="0"/>
        <w:rPr>
          <w:color w:val="ff0000"/>
        </w:rPr>
      </w:pPr>
      <w:r w:rsidDel="00000000" w:rsidR="00000000" w:rsidRPr="00000000">
        <w:rPr>
          <w:rtl w:val="0"/>
        </w:rPr>
      </w:r>
    </w:p>
    <w:p w:rsidR="00000000" w:rsidDel="00000000" w:rsidP="00000000" w:rsidRDefault="00000000" w:rsidRPr="00000000" w14:paraId="00000995">
      <w:pPr>
        <w:ind w:left="0" w:firstLine="0"/>
        <w:rPr/>
      </w:pPr>
      <w:commentRangeStart w:id="720"/>
      <w:commentRangeStart w:id="721"/>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720"/>
      <w:r w:rsidDel="00000000" w:rsidR="00000000" w:rsidRPr="00000000">
        <w:commentReference w:id="720"/>
      </w:r>
      <w:commentRangeEnd w:id="721"/>
      <w:r w:rsidDel="00000000" w:rsidR="00000000" w:rsidRPr="00000000">
        <w:commentReference w:id="721"/>
      </w:r>
      <w:r w:rsidDel="00000000" w:rsidR="00000000" w:rsidRPr="00000000">
        <w:rPr>
          <w:rtl w:val="0"/>
        </w:rPr>
      </w:r>
    </w:p>
    <w:p w:rsidR="00000000" w:rsidDel="00000000" w:rsidP="00000000" w:rsidRDefault="00000000" w:rsidRPr="00000000" w14:paraId="00000996">
      <w:pPr>
        <w:ind w:left="0" w:firstLine="0"/>
        <w:rPr>
          <w:b w:val="1"/>
          <w:i w:val="1"/>
        </w:rPr>
      </w:pPr>
      <w:r w:rsidDel="00000000" w:rsidR="00000000" w:rsidRPr="00000000">
        <w:rPr>
          <w:rtl w:val="0"/>
        </w:rPr>
      </w:r>
    </w:p>
    <w:p w:rsidR="00000000" w:rsidDel="00000000" w:rsidP="00000000" w:rsidRDefault="00000000" w:rsidRPr="00000000" w14:paraId="00000997">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998">
      <w:pPr>
        <w:ind w:left="0" w:firstLine="0"/>
        <w:rPr>
          <w:b w:val="1"/>
          <w:i w:val="1"/>
        </w:rPr>
      </w:pPr>
      <w:r w:rsidDel="00000000" w:rsidR="00000000" w:rsidRPr="00000000">
        <w:rPr>
          <w:rtl w:val="0"/>
        </w:rPr>
      </w:r>
    </w:p>
    <w:p w:rsidR="00000000" w:rsidDel="00000000" w:rsidP="00000000" w:rsidRDefault="00000000" w:rsidRPr="00000000" w14:paraId="00000999">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99A">
      <w:pPr>
        <w:ind w:left="0" w:firstLine="0"/>
        <w:rPr>
          <w:b w:val="1"/>
          <w:i w:val="1"/>
        </w:rPr>
      </w:pPr>
      <w:r w:rsidDel="00000000" w:rsidR="00000000" w:rsidRPr="00000000">
        <w:rPr>
          <w:rtl w:val="0"/>
        </w:rPr>
      </w:r>
    </w:p>
    <w:p w:rsidR="00000000" w:rsidDel="00000000" w:rsidP="00000000" w:rsidRDefault="00000000" w:rsidRPr="00000000" w14:paraId="0000099B">
      <w:pPr>
        <w:ind w:left="0" w:firstLine="0"/>
        <w:rPr/>
      </w:pPr>
      <w:r w:rsidDel="00000000" w:rsidR="00000000" w:rsidRPr="00000000">
        <w:rPr>
          <w:b w:val="1"/>
          <w:rtl w:val="0"/>
        </w:rPr>
        <w:t xml:space="preserve">Forest degradation – </w:t>
      </w:r>
      <w:r w:rsidDel="00000000" w:rsidR="00000000" w:rsidRPr="00000000">
        <w:rPr>
          <w:rtl w:val="0"/>
        </w:rPr>
        <w:t xml:space="preserve">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rsidR="00000000" w:rsidDel="00000000" w:rsidP="00000000" w:rsidRDefault="00000000" w:rsidRPr="00000000" w14:paraId="0000099C">
      <w:pPr>
        <w:ind w:left="0" w:firstLine="0"/>
        <w:rPr>
          <w:b w:val="1"/>
          <w:i w:val="1"/>
        </w:rPr>
      </w:pPr>
      <w:r w:rsidDel="00000000" w:rsidR="00000000" w:rsidRPr="00000000">
        <w:rPr>
          <w:rtl w:val="0"/>
        </w:rPr>
      </w:r>
    </w:p>
    <w:p w:rsidR="00000000" w:rsidDel="00000000" w:rsidP="00000000" w:rsidRDefault="00000000" w:rsidRPr="00000000" w14:paraId="0000099D">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99E">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99F">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9A0">
      <w:pPr>
        <w:ind w:left="0" w:firstLine="0"/>
        <w:rPr>
          <w:b w:val="1"/>
          <w:i w:val="1"/>
        </w:rPr>
      </w:pPr>
      <w:r w:rsidDel="00000000" w:rsidR="00000000" w:rsidRPr="00000000">
        <w:rPr>
          <w:rtl w:val="0"/>
        </w:rPr>
      </w:r>
    </w:p>
    <w:p w:rsidR="00000000" w:rsidDel="00000000" w:rsidP="00000000" w:rsidRDefault="00000000" w:rsidRPr="00000000" w14:paraId="000009A1">
      <w:pPr>
        <w:ind w:left="0" w:firstLine="0"/>
        <w:rPr/>
      </w:pPr>
      <w:commentRangeStart w:id="722"/>
      <w:commentRangeStart w:id="723"/>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28" w:date="2024-09-04T15:41:11Z">
        <w:r w:rsidDel="00000000" w:rsidR="00000000" w:rsidRPr="00000000">
          <w:rPr>
            <w:rtl w:val="0"/>
          </w:rPr>
          <w:t xml:space="preserve"> legal,</w:t>
        </w:r>
      </w:ins>
      <w:r w:rsidDel="00000000" w:rsidR="00000000" w:rsidRPr="00000000">
        <w:rPr>
          <w:rtl w:val="0"/>
        </w:rPr>
        <w:t xml:space="preserve"> </w:t>
      </w:r>
      <w:del w:author="MARIUS VON ESSEN" w:id="29"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30"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31"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32"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722"/>
      <w:r w:rsidDel="00000000" w:rsidR="00000000" w:rsidRPr="00000000">
        <w:commentReference w:id="722"/>
      </w:r>
      <w:commentRangeEnd w:id="723"/>
      <w:r w:rsidDel="00000000" w:rsidR="00000000" w:rsidRPr="00000000">
        <w:commentReference w:id="723"/>
      </w:r>
      <w:r w:rsidDel="00000000" w:rsidR="00000000" w:rsidRPr="00000000">
        <w:rPr>
          <w:rtl w:val="0"/>
        </w:rPr>
      </w:r>
    </w:p>
    <w:p w:rsidR="00000000" w:rsidDel="00000000" w:rsidP="00000000" w:rsidRDefault="00000000" w:rsidRPr="00000000" w14:paraId="000009A2">
      <w:pPr>
        <w:ind w:left="0" w:firstLine="0"/>
        <w:rPr>
          <w:b w:val="1"/>
          <w:i w:val="1"/>
        </w:rPr>
      </w:pPr>
      <w:r w:rsidDel="00000000" w:rsidR="00000000" w:rsidRPr="00000000">
        <w:rPr>
          <w:rtl w:val="0"/>
        </w:rPr>
      </w:r>
    </w:p>
    <w:p w:rsidR="00000000" w:rsidDel="00000000" w:rsidP="00000000" w:rsidRDefault="00000000" w:rsidRPr="00000000" w14:paraId="000009A3">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9A4">
      <w:pPr>
        <w:ind w:left="0" w:firstLine="0"/>
        <w:rPr/>
      </w:pPr>
      <w:r w:rsidDel="00000000" w:rsidR="00000000" w:rsidRPr="00000000">
        <w:rPr>
          <w:rtl w:val="0"/>
        </w:rPr>
      </w:r>
    </w:p>
    <w:p w:rsidR="00000000" w:rsidDel="00000000" w:rsidP="00000000" w:rsidRDefault="00000000" w:rsidRPr="00000000" w14:paraId="000009A5">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9A6">
      <w:pPr>
        <w:ind w:left="0" w:firstLine="0"/>
        <w:rPr>
          <w:b w:val="1"/>
          <w:i w:val="1"/>
        </w:rPr>
      </w:pPr>
      <w:r w:rsidDel="00000000" w:rsidR="00000000" w:rsidRPr="00000000">
        <w:rPr>
          <w:rtl w:val="0"/>
        </w:rPr>
      </w:r>
    </w:p>
    <w:p w:rsidR="00000000" w:rsidDel="00000000" w:rsidP="00000000" w:rsidRDefault="00000000" w:rsidRPr="00000000" w14:paraId="000009A7">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68">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A8">
      <w:pPr>
        <w:ind w:left="0" w:firstLine="0"/>
        <w:rPr>
          <w:b w:val="1"/>
          <w:i w:val="1"/>
          <w:highlight w:val="yellow"/>
        </w:rPr>
      </w:pPr>
      <w:r w:rsidDel="00000000" w:rsidR="00000000" w:rsidRPr="00000000">
        <w:rPr>
          <w:rtl w:val="0"/>
        </w:rPr>
      </w:r>
    </w:p>
    <w:p w:rsidR="00000000" w:rsidDel="00000000" w:rsidP="00000000" w:rsidRDefault="00000000" w:rsidRPr="00000000" w14:paraId="000009A9">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9AA">
      <w:pPr>
        <w:ind w:left="0" w:firstLine="0"/>
        <w:rPr>
          <w:b w:val="1"/>
          <w:i w:val="1"/>
        </w:rPr>
      </w:pPr>
      <w:r w:rsidDel="00000000" w:rsidR="00000000" w:rsidRPr="00000000">
        <w:rPr>
          <w:rtl w:val="0"/>
        </w:rPr>
      </w:r>
    </w:p>
    <w:p w:rsidR="00000000" w:rsidDel="00000000" w:rsidP="00000000" w:rsidRDefault="00000000" w:rsidRPr="00000000" w14:paraId="000009AB">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9AC">
      <w:pPr>
        <w:ind w:left="0" w:firstLine="0"/>
        <w:rPr>
          <w:b w:val="1"/>
          <w:i w:val="1"/>
        </w:rPr>
      </w:pPr>
      <w:r w:rsidDel="00000000" w:rsidR="00000000" w:rsidRPr="00000000">
        <w:rPr>
          <w:rtl w:val="0"/>
        </w:rPr>
      </w:r>
    </w:p>
    <w:p w:rsidR="00000000" w:rsidDel="00000000" w:rsidP="00000000" w:rsidRDefault="00000000" w:rsidRPr="00000000" w14:paraId="000009AD">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9AE">
      <w:pPr>
        <w:pStyle w:val="Heading2"/>
        <w:rPr/>
      </w:pPr>
      <w:bookmarkStart w:colFirst="0" w:colLast="0" w:name="_pzrw4c5s7tpd" w:id="66"/>
      <w:bookmarkEnd w:id="66"/>
      <w:r w:rsidDel="00000000" w:rsidR="00000000" w:rsidRPr="00000000">
        <w:rPr>
          <w:rtl w:val="0"/>
        </w:rPr>
        <w:t xml:space="preserve">13. List of Acronyms</w:t>
      </w:r>
    </w:p>
    <w:p w:rsidR="00000000" w:rsidDel="00000000" w:rsidP="00000000" w:rsidRDefault="00000000" w:rsidRPr="00000000" w14:paraId="000009AF">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9B0">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9B1">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9B2">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9B3">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9B4">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9B5">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9B6">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9B7">
      <w:pPr>
        <w:pStyle w:val="Heading2"/>
        <w:rPr/>
      </w:pPr>
      <w:bookmarkStart w:colFirst="0" w:colLast="0" w:name="_rymy755ymrd5" w:id="67"/>
      <w:bookmarkEnd w:id="67"/>
      <w:r w:rsidDel="00000000" w:rsidR="00000000" w:rsidRPr="00000000">
        <w:rPr>
          <w:rtl w:val="0"/>
        </w:rPr>
        <w:t xml:space="preserve">14. Appendices</w:t>
      </w:r>
    </w:p>
    <w:p w:rsidR="00000000" w:rsidDel="00000000" w:rsidP="00000000" w:rsidRDefault="00000000" w:rsidRPr="00000000" w14:paraId="000009B8">
      <w:pPr>
        <w:pStyle w:val="Heading3"/>
        <w:rPr/>
      </w:pPr>
      <w:bookmarkStart w:colFirst="0" w:colLast="0" w:name="_1737u9tquxno" w:id="68"/>
      <w:bookmarkEnd w:id="68"/>
      <w:r w:rsidDel="00000000" w:rsidR="00000000" w:rsidRPr="00000000">
        <w:rPr>
          <w:rtl w:val="0"/>
        </w:rPr>
        <w:t xml:space="preserve">A - </w:t>
      </w:r>
      <w:r w:rsidDel="00000000" w:rsidR="00000000" w:rsidRPr="00000000">
        <w:rPr>
          <w:rtl w:val="0"/>
        </w:rPr>
        <w:t xml:space="preserve"> PANGEA Partners</w:t>
      </w:r>
    </w:p>
    <w:p w:rsidR="00000000" w:rsidDel="00000000" w:rsidP="00000000" w:rsidRDefault="00000000" w:rsidRPr="00000000" w14:paraId="000009B9">
      <w:pPr>
        <w:numPr>
          <w:ilvl w:val="0"/>
          <w:numId w:val="72"/>
        </w:numPr>
        <w:ind w:left="720" w:hanging="360"/>
        <w:rPr>
          <w:i w:val="1"/>
          <w:color w:val="000000"/>
          <w:sz w:val="22"/>
          <w:szCs w:val="22"/>
        </w:rPr>
      </w:pPr>
      <w:commentRangeStart w:id="724"/>
      <w:commentRangeStart w:id="725"/>
      <w:r w:rsidDel="00000000" w:rsidR="00000000" w:rsidRPr="00000000">
        <w:rPr>
          <w:i w:val="1"/>
          <w:rtl w:val="0"/>
        </w:rPr>
        <w:t xml:space="preserve">Coordinating</w:t>
      </w:r>
      <w:commentRangeEnd w:id="724"/>
      <w:r w:rsidDel="00000000" w:rsidR="00000000" w:rsidRPr="00000000">
        <w:commentReference w:id="724"/>
      </w:r>
      <w:commentRangeEnd w:id="725"/>
      <w:r w:rsidDel="00000000" w:rsidR="00000000" w:rsidRPr="00000000">
        <w:commentReference w:id="725"/>
      </w:r>
      <w:r w:rsidDel="00000000" w:rsidR="00000000" w:rsidRPr="00000000">
        <w:rPr>
          <w:i w:val="1"/>
          <w:rtl w:val="0"/>
        </w:rPr>
        <w:t xml:space="preserve"> with </w:t>
      </w:r>
      <w:commentRangeStart w:id="726"/>
      <w:r w:rsidDel="00000000" w:rsidR="00000000" w:rsidRPr="00000000">
        <w:rPr>
          <w:i w:val="1"/>
          <w:rtl w:val="0"/>
        </w:rPr>
        <w:t xml:space="preserve">existing external efforts</w:t>
      </w:r>
      <w:commentRangeEnd w:id="726"/>
      <w:r w:rsidDel="00000000" w:rsidR="00000000" w:rsidRPr="00000000">
        <w:commentReference w:id="726"/>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9BA">
      <w:pPr>
        <w:numPr>
          <w:ilvl w:val="0"/>
          <w:numId w:val="72"/>
        </w:numPr>
        <w:ind w:left="720" w:hanging="360"/>
        <w:rPr>
          <w:i w:val="1"/>
          <w:color w:val="000000"/>
          <w:sz w:val="22"/>
          <w:szCs w:val="22"/>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9BB">
      <w:pPr>
        <w:numPr>
          <w:ilvl w:val="0"/>
          <w:numId w:val="72"/>
        </w:numPr>
        <w:ind w:left="720" w:hanging="360"/>
        <w:rPr>
          <w:i w:val="1"/>
          <w:color w:val="000000"/>
          <w:sz w:val="22"/>
          <w:szCs w:val="22"/>
        </w:rPr>
      </w:pPr>
      <w:r w:rsidDel="00000000" w:rsidR="00000000" w:rsidRPr="00000000">
        <w:rPr>
          <w:i w:val="1"/>
          <w:rtl w:val="0"/>
        </w:rPr>
        <w:t xml:space="preserve">Map geographically and thematically potential partners</w:t>
      </w:r>
    </w:p>
    <w:p w:rsidR="00000000" w:rsidDel="00000000" w:rsidP="00000000" w:rsidRDefault="00000000" w:rsidRPr="00000000" w14:paraId="000009BC">
      <w:pPr>
        <w:pStyle w:val="Heading3"/>
        <w:rPr/>
      </w:pPr>
      <w:bookmarkStart w:colFirst="0" w:colLast="0" w:name="_f2iff74l51md" w:id="69"/>
      <w:bookmarkEnd w:id="69"/>
      <w:r w:rsidDel="00000000" w:rsidR="00000000" w:rsidRPr="00000000">
        <w:rPr>
          <w:rtl w:val="0"/>
        </w:rPr>
      </w:r>
    </w:p>
    <w:p w:rsidR="00000000" w:rsidDel="00000000" w:rsidP="00000000" w:rsidRDefault="00000000" w:rsidRPr="00000000" w14:paraId="000009BD">
      <w:pPr>
        <w:pStyle w:val="Heading3"/>
        <w:rPr/>
      </w:pPr>
      <w:bookmarkStart w:colFirst="0" w:colLast="0" w:name="_98hy2rarbqxy" w:id="70"/>
      <w:bookmarkEnd w:id="70"/>
      <w:r w:rsidDel="00000000" w:rsidR="00000000" w:rsidRPr="00000000">
        <w:rPr>
          <w:rtl w:val="0"/>
        </w:rPr>
        <w:t xml:space="preserve">B - Engagement during the Scoping Campaign </w:t>
      </w:r>
    </w:p>
    <w:p w:rsidR="00000000" w:rsidDel="00000000" w:rsidP="00000000" w:rsidRDefault="00000000" w:rsidRPr="00000000" w14:paraId="000009BE">
      <w:pPr>
        <w:spacing w:after="160" w:line="259" w:lineRule="auto"/>
        <w:rPr/>
      </w:pPr>
      <w:commentRangeStart w:id="727"/>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9BF">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9C0">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9C1">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9C2">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727"/>
      <w:r w:rsidDel="00000000" w:rsidR="00000000" w:rsidRPr="00000000">
        <w:commentReference w:id="727"/>
      </w:r>
      <w:r w:rsidDel="00000000" w:rsidR="00000000" w:rsidRPr="00000000">
        <w:rPr>
          <w:rtl w:val="0"/>
        </w:rPr>
      </w:r>
    </w:p>
    <w:p w:rsidR="00000000" w:rsidDel="00000000" w:rsidP="00000000" w:rsidRDefault="00000000" w:rsidRPr="00000000" w14:paraId="000009C3">
      <w:pPr>
        <w:pStyle w:val="Heading3"/>
        <w:rPr/>
      </w:pPr>
      <w:bookmarkStart w:colFirst="0" w:colLast="0" w:name="_969urlcnvqlw" w:id="71"/>
      <w:bookmarkEnd w:id="71"/>
      <w:r w:rsidDel="00000000" w:rsidR="00000000" w:rsidRPr="00000000">
        <w:rPr>
          <w:rtl w:val="0"/>
        </w:rPr>
        <w:t xml:space="preserve">C</w:t>
      </w:r>
      <w:r w:rsidDel="00000000" w:rsidR="00000000" w:rsidRPr="00000000">
        <w:rPr>
          <w:rtl w:val="0"/>
        </w:rPr>
        <w:t xml:space="preserve"> - Planned and Ongoing Research and Monitoring Activities </w:t>
      </w:r>
    </w:p>
    <w:p w:rsidR="00000000" w:rsidDel="00000000" w:rsidP="00000000" w:rsidRDefault="00000000" w:rsidRPr="00000000" w14:paraId="000009C4">
      <w:pPr>
        <w:pStyle w:val="Heading3"/>
        <w:rPr/>
      </w:pPr>
      <w:bookmarkStart w:colFirst="0" w:colLast="0" w:name="_79hvy15uphw" w:id="72"/>
      <w:bookmarkEnd w:id="72"/>
      <w:r w:rsidDel="00000000" w:rsidR="00000000" w:rsidRPr="00000000">
        <w:rPr>
          <w:rtl w:val="0"/>
        </w:rPr>
        <w:t xml:space="preserve">D - Summary of Level II and III Ecoregions in PANGEA Study Region </w:t>
      </w:r>
    </w:p>
    <w:p w:rsidR="00000000" w:rsidDel="00000000" w:rsidP="00000000" w:rsidRDefault="00000000" w:rsidRPr="00000000" w14:paraId="000009C5">
      <w:pPr>
        <w:pStyle w:val="Heading3"/>
        <w:rPr/>
      </w:pPr>
      <w:bookmarkStart w:colFirst="0" w:colLast="0" w:name="_6akhrmoqr5g7" w:id="73"/>
      <w:bookmarkEnd w:id="73"/>
      <w:r w:rsidDel="00000000" w:rsidR="00000000" w:rsidRPr="00000000">
        <w:rPr>
          <w:rtl w:val="0"/>
        </w:rPr>
        <w:t xml:space="preserve">E – Summary of Airborne and Spaceborne Remote Sensing Systems for PANGEA </w:t>
      </w:r>
    </w:p>
    <w:p w:rsidR="00000000" w:rsidDel="00000000" w:rsidP="00000000" w:rsidRDefault="00000000" w:rsidRPr="00000000" w14:paraId="000009C6">
      <w:pPr>
        <w:pStyle w:val="Heading3"/>
        <w:rPr/>
      </w:pPr>
      <w:bookmarkStart w:colFirst="0" w:colLast="0" w:name="_ud6tg3r5l8q3" w:id="74"/>
      <w:bookmarkEnd w:id="74"/>
      <w:r w:rsidDel="00000000" w:rsidR="00000000" w:rsidRPr="00000000">
        <w:rPr>
          <w:rtl w:val="0"/>
        </w:rPr>
        <w:t xml:space="preserve">F - </w:t>
      </w:r>
      <w:commentRangeStart w:id="728"/>
      <w:commentRangeStart w:id="729"/>
      <w:r w:rsidDel="00000000" w:rsidR="00000000" w:rsidRPr="00000000">
        <w:rPr>
          <w:rtl w:val="0"/>
        </w:rPr>
        <w:t xml:space="preserve">Summary of PANGEA Participants</w:t>
      </w:r>
      <w:commentRangeEnd w:id="728"/>
      <w:r w:rsidDel="00000000" w:rsidR="00000000" w:rsidRPr="00000000">
        <w:commentReference w:id="728"/>
      </w:r>
      <w:commentRangeEnd w:id="729"/>
      <w:r w:rsidDel="00000000" w:rsidR="00000000" w:rsidRPr="00000000">
        <w:commentReference w:id="729"/>
      </w: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9C9">
      <w:pPr>
        <w:spacing w:after="0" w:before="0" w:line="240" w:lineRule="auto"/>
        <w:rPr/>
      </w:pPr>
      <w:r w:rsidDel="00000000" w:rsidR="00000000" w:rsidRPr="00000000">
        <w:rPr>
          <w:rtl w:val="0"/>
        </w:rPr>
      </w:r>
    </w:p>
    <w:p w:rsidR="00000000" w:rsidDel="00000000" w:rsidP="00000000" w:rsidRDefault="00000000" w:rsidRPr="00000000" w14:paraId="000009CA">
      <w:pPr>
        <w:numPr>
          <w:ilvl w:val="0"/>
          <w:numId w:val="24"/>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9CB">
      <w:pPr>
        <w:numPr>
          <w:ilvl w:val="1"/>
          <w:numId w:val="24"/>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9CC">
      <w:pPr>
        <w:numPr>
          <w:ilvl w:val="1"/>
          <w:numId w:val="24"/>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9CD">
      <w:pPr>
        <w:numPr>
          <w:ilvl w:val="1"/>
          <w:numId w:val="24"/>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9CE">
      <w:pPr>
        <w:numPr>
          <w:ilvl w:val="1"/>
          <w:numId w:val="24"/>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9CF">
      <w:pPr>
        <w:numPr>
          <w:ilvl w:val="1"/>
          <w:numId w:val="24"/>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9D0">
      <w:pPr>
        <w:numPr>
          <w:ilvl w:val="1"/>
          <w:numId w:val="24"/>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9D1">
      <w:pPr>
        <w:numPr>
          <w:ilvl w:val="1"/>
          <w:numId w:val="24"/>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9D2">
      <w:pPr>
        <w:numPr>
          <w:ilvl w:val="1"/>
          <w:numId w:val="24"/>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9D3">
      <w:pPr>
        <w:numPr>
          <w:ilvl w:val="1"/>
          <w:numId w:val="24"/>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9D4">
      <w:pPr>
        <w:numPr>
          <w:ilvl w:val="1"/>
          <w:numId w:val="24"/>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9D5">
      <w:pPr>
        <w:numPr>
          <w:ilvl w:val="1"/>
          <w:numId w:val="24"/>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9D6">
      <w:pPr>
        <w:numPr>
          <w:ilvl w:val="1"/>
          <w:numId w:val="24"/>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9D7">
      <w:pPr>
        <w:numPr>
          <w:ilvl w:val="0"/>
          <w:numId w:val="24"/>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9D8">
      <w:pPr>
        <w:numPr>
          <w:ilvl w:val="1"/>
          <w:numId w:val="24"/>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9D9">
      <w:pPr>
        <w:numPr>
          <w:ilvl w:val="1"/>
          <w:numId w:val="24"/>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9DA">
      <w:pPr>
        <w:numPr>
          <w:ilvl w:val="1"/>
          <w:numId w:val="24"/>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9DB">
      <w:pPr>
        <w:numPr>
          <w:ilvl w:val="1"/>
          <w:numId w:val="24"/>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9DC">
      <w:pPr>
        <w:numPr>
          <w:ilvl w:val="1"/>
          <w:numId w:val="24"/>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9DD">
      <w:pPr>
        <w:numPr>
          <w:ilvl w:val="1"/>
          <w:numId w:val="24"/>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9DE">
      <w:pPr>
        <w:numPr>
          <w:ilvl w:val="1"/>
          <w:numId w:val="24"/>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9DF">
      <w:pPr>
        <w:numPr>
          <w:ilvl w:val="1"/>
          <w:numId w:val="24"/>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9E0">
      <w:pPr>
        <w:numPr>
          <w:ilvl w:val="1"/>
          <w:numId w:val="24"/>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9E1">
      <w:pPr>
        <w:numPr>
          <w:ilvl w:val="1"/>
          <w:numId w:val="24"/>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9E2">
      <w:pPr>
        <w:numPr>
          <w:ilvl w:val="1"/>
          <w:numId w:val="24"/>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9E3">
      <w:pPr>
        <w:numPr>
          <w:ilvl w:val="1"/>
          <w:numId w:val="24"/>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9E4">
      <w:pPr>
        <w:numPr>
          <w:ilvl w:val="0"/>
          <w:numId w:val="24"/>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9E5">
      <w:pPr>
        <w:numPr>
          <w:ilvl w:val="1"/>
          <w:numId w:val="24"/>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9E6">
      <w:pPr>
        <w:numPr>
          <w:ilvl w:val="1"/>
          <w:numId w:val="24"/>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9E7">
      <w:pPr>
        <w:numPr>
          <w:ilvl w:val="1"/>
          <w:numId w:val="24"/>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9E8">
      <w:pPr>
        <w:numPr>
          <w:ilvl w:val="1"/>
          <w:numId w:val="24"/>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9E9">
      <w:pPr>
        <w:numPr>
          <w:ilvl w:val="1"/>
          <w:numId w:val="24"/>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9EA">
      <w:pPr>
        <w:numPr>
          <w:ilvl w:val="0"/>
          <w:numId w:val="24"/>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9EB">
      <w:pPr>
        <w:numPr>
          <w:ilvl w:val="1"/>
          <w:numId w:val="24"/>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pStyle w:val="Heading3"/>
        <w:rPr/>
      </w:pPr>
      <w:bookmarkStart w:colFirst="0" w:colLast="0" w:name="_u0cqs6788e4p" w:id="75"/>
      <w:bookmarkEnd w:id="75"/>
      <w:r w:rsidDel="00000000" w:rsidR="00000000" w:rsidRPr="00000000">
        <w:rPr>
          <w:rtl w:val="0"/>
        </w:rPr>
        <w:t xml:space="preserve">G</w:t>
      </w:r>
      <w:commentRangeStart w:id="730"/>
      <w:commentRangeStart w:id="731"/>
      <w:r w:rsidDel="00000000" w:rsidR="00000000" w:rsidRPr="00000000">
        <w:rPr>
          <w:rtl w:val="0"/>
        </w:rPr>
        <w:t xml:space="preserve"> - Letters of Support</w:t>
      </w:r>
      <w:commentRangeEnd w:id="730"/>
      <w:r w:rsidDel="00000000" w:rsidR="00000000" w:rsidRPr="00000000">
        <w:commentReference w:id="730"/>
      </w:r>
      <w:commentRangeEnd w:id="731"/>
      <w:r w:rsidDel="00000000" w:rsidR="00000000" w:rsidRPr="00000000">
        <w:commentReference w:id="731"/>
      </w: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numPr>
          <w:ilvl w:val="0"/>
          <w:numId w:val="54"/>
        </w:numPr>
        <w:ind w:left="720" w:hanging="360"/>
      </w:pPr>
      <w:r w:rsidDel="00000000" w:rsidR="00000000" w:rsidRPr="00000000">
        <w:rPr>
          <w:rtl w:val="0"/>
        </w:rPr>
        <w:t xml:space="preserve">Alliance Bioversity &amp; CIAT</w:t>
        <w:br w:type="textWrapping"/>
      </w:r>
      <w:hyperlink r:id="rId269">
        <w:r w:rsidDel="00000000" w:rsidR="00000000" w:rsidRPr="00000000">
          <w:rPr>
            <w:color w:val="1155cc"/>
            <w:u w:val="single"/>
            <w:rtl w:val="0"/>
          </w:rPr>
          <w:t xml:space="preserve">https://alliancebioversityciat.org/</w:t>
        </w:r>
      </w:hyperlink>
      <w:r w:rsidDel="00000000" w:rsidR="00000000" w:rsidRPr="00000000">
        <w:rPr>
          <w:rtl w:val="0"/>
        </w:rPr>
        <w:t xml:space="preserve"> </w:t>
      </w:r>
      <w:ins w:author="Adia Bey" w:id="33" w:date="2024-09-13T17:10:49Z">
        <w:r w:rsidDel="00000000" w:rsidR="00000000" w:rsidRPr="00000000">
          <w:rPr>
            <w:rtl w:val="0"/>
          </w:rPr>
          <w:br w:type="textWrapping"/>
        </w:r>
      </w:ins>
      <w:r w:rsidDel="00000000" w:rsidR="00000000" w:rsidRPr="00000000">
        <w:rPr>
          <w:rtl w:val="0"/>
        </w:rPr>
      </w:r>
    </w:p>
    <w:p w:rsidR="00000000" w:rsidDel="00000000" w:rsidP="00000000" w:rsidRDefault="00000000" w:rsidRPr="00000000" w14:paraId="000009F0">
      <w:pPr>
        <w:numPr>
          <w:ilvl w:val="0"/>
          <w:numId w:val="54"/>
        </w:numPr>
        <w:ind w:left="720" w:hanging="360"/>
        <w:rPr>
          <w:ins w:author="Adia Bey" w:id="34" w:date="2024-09-13T17:10:38Z"/>
        </w:rPr>
      </w:pPr>
      <w:ins w:author="Adia Bey" w:id="34" w:date="2024-09-13T17:10:38Z">
        <w:r w:rsidDel="00000000" w:rsidR="00000000" w:rsidRPr="00000000">
          <w:rPr>
            <w:rtl w:val="0"/>
          </w:rPr>
          <w:t xml:space="preserve">Climate Modeling Alliance</w:t>
          <w:br w:type="textWrapping"/>
          <w:t xml:space="preserve">Caltech, MIT, and NASA’s Jet Propulsion Laboratory</w:t>
          <w:br w:type="textWrapping"/>
        </w:r>
        <w:r w:rsidDel="00000000" w:rsidR="00000000" w:rsidRPr="00000000">
          <w:fldChar w:fldCharType="begin"/>
        </w:r>
        <w:r w:rsidDel="00000000" w:rsidR="00000000" w:rsidRPr="00000000">
          <w:instrText xml:space="preserve">HYPERLINK "https://clima.caltech.edu/"</w:instrText>
        </w:r>
        <w:r w:rsidDel="00000000" w:rsidR="00000000" w:rsidRPr="00000000">
          <w:fldChar w:fldCharType="separate"/>
        </w:r>
        <w:r w:rsidDel="00000000" w:rsidR="00000000" w:rsidRPr="00000000">
          <w:rPr>
            <w:rtl w:val="0"/>
          </w:rPr>
          <w:t xml:space="preserve">https://clima.caltech.edu/</w:t>
        </w:r>
        <w:r w:rsidDel="00000000" w:rsidR="00000000" w:rsidRPr="00000000">
          <w:fldChar w:fldCharType="end"/>
        </w:r>
        <w:r w:rsidDel="00000000" w:rsidR="00000000" w:rsidRPr="00000000">
          <w:rPr>
            <w:rtl w:val="0"/>
          </w:rPr>
          <w:br w:type="textWrapping"/>
        </w:r>
      </w:ins>
    </w:p>
    <w:p w:rsidR="00000000" w:rsidDel="00000000" w:rsidP="00000000" w:rsidRDefault="00000000" w:rsidRPr="00000000" w14:paraId="000009F1">
      <w:pPr>
        <w:numPr>
          <w:ilvl w:val="0"/>
          <w:numId w:val="54"/>
        </w:numPr>
        <w:ind w:left="720" w:hanging="360"/>
      </w:pPr>
      <w:r w:rsidDel="00000000" w:rsidR="00000000" w:rsidRPr="00000000">
        <w:rPr>
          <w:rtl w:val="0"/>
        </w:rPr>
        <w:t xml:space="preserve">National University of Piura, PERU</w:t>
        <w:br w:type="textWrapping"/>
        <w:t xml:space="preserve">Agronomy Department</w:t>
        <w:br w:type="textWrapping"/>
      </w:r>
      <w:hyperlink r:id="rId270">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9F2">
      <w:pPr>
        <w:ind w:left="720" w:firstLine="0"/>
        <w:rPr/>
      </w:pPr>
      <w:r w:rsidDel="00000000" w:rsidR="00000000" w:rsidRPr="00000000">
        <w:rPr>
          <w:rtl w:val="0"/>
        </w:rPr>
      </w:r>
    </w:p>
    <w:p w:rsidR="00000000" w:rsidDel="00000000" w:rsidP="00000000" w:rsidRDefault="00000000" w:rsidRPr="00000000" w14:paraId="000009F3">
      <w:pPr>
        <w:numPr>
          <w:ilvl w:val="0"/>
          <w:numId w:val="54"/>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71">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9F4">
      <w:pPr>
        <w:ind w:left="720" w:firstLine="0"/>
        <w:rPr/>
      </w:pPr>
      <w:r w:rsidDel="00000000" w:rsidR="00000000" w:rsidRPr="00000000">
        <w:rPr>
          <w:rtl w:val="0"/>
        </w:rPr>
      </w:r>
    </w:p>
    <w:p w:rsidR="00000000" w:rsidDel="00000000" w:rsidP="00000000" w:rsidRDefault="00000000" w:rsidRPr="00000000" w14:paraId="000009F5">
      <w:pPr>
        <w:numPr>
          <w:ilvl w:val="0"/>
          <w:numId w:val="54"/>
        </w:numPr>
        <w:ind w:left="720" w:hanging="360"/>
        <w:rPr>
          <w:u w:val="none"/>
        </w:rPr>
      </w:pPr>
      <w:r w:rsidDel="00000000" w:rsidR="00000000" w:rsidRPr="00000000">
        <w:rPr>
          <w:rtl w:val="0"/>
        </w:rPr>
        <w:t xml:space="preserve">Society for the Protection of Underground Networks</w:t>
        <w:br w:type="textWrapping"/>
      </w:r>
      <w:hyperlink r:id="rId272">
        <w:r w:rsidDel="00000000" w:rsidR="00000000" w:rsidRPr="00000000">
          <w:rPr>
            <w:color w:val="1155cc"/>
            <w:u w:val="single"/>
            <w:rtl w:val="0"/>
          </w:rPr>
          <w:t xml:space="preserve">https://www.spun.earth/</w:t>
        </w:r>
      </w:hyperlink>
      <w:r w:rsidDel="00000000" w:rsidR="00000000" w:rsidRPr="00000000">
        <w:rPr>
          <w:rtl w:val="0"/>
        </w:rPr>
        <w:t xml:space="preserve"> </w:t>
        <w:br w:type="textWrapping"/>
      </w:r>
    </w:p>
    <w:p w:rsidR="00000000" w:rsidDel="00000000" w:rsidP="00000000" w:rsidRDefault="00000000" w:rsidRPr="00000000" w14:paraId="000009F6">
      <w:pPr>
        <w:numPr>
          <w:ilvl w:val="0"/>
          <w:numId w:val="54"/>
        </w:numPr>
        <w:ind w:left="720" w:hanging="360"/>
        <w:rPr>
          <w:u w:val="none"/>
        </w:rPr>
      </w:pPr>
      <w:r w:rsidDel="00000000" w:rsidR="00000000" w:rsidRPr="00000000">
        <w:rPr>
          <w:rtl w:val="0"/>
        </w:rPr>
        <w:t xml:space="preserve">Université Catholique de Louvain</w:t>
        <w:br w:type="textWrapping"/>
        <w:t xml:space="preserve">Earth and Life Institute</w:t>
        <w:br w:type="textWrapping"/>
      </w:r>
      <w:hyperlink r:id="rId273">
        <w:r w:rsidDel="00000000" w:rsidR="00000000" w:rsidRPr="00000000">
          <w:rPr>
            <w:color w:val="1155cc"/>
            <w:u w:val="single"/>
            <w:rtl w:val="0"/>
          </w:rPr>
          <w:t xml:space="preserve">https://uclouvain.be/en/research-institutes/eli</w:t>
        </w:r>
      </w:hyperlink>
      <w:r w:rsidDel="00000000" w:rsidR="00000000" w:rsidRPr="00000000">
        <w:rPr>
          <w:rtl w:val="0"/>
        </w:rPr>
        <w:t xml:space="preserve"> </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color w:val="ff0000"/>
        </w:rPr>
      </w:pPr>
      <w:commentRangeStart w:id="732"/>
      <w:r w:rsidDel="00000000" w:rsidR="00000000" w:rsidRPr="00000000">
        <w:rPr>
          <w:color w:val="ff0000"/>
          <w:rtl w:val="0"/>
        </w:rPr>
        <w:t xml:space="preserve">Critical letters: </w:t>
      </w:r>
    </w:p>
    <w:p w:rsidR="00000000" w:rsidDel="00000000" w:rsidP="00000000" w:rsidRDefault="00000000" w:rsidRPr="00000000" w14:paraId="000009F9">
      <w:pPr>
        <w:numPr>
          <w:ilvl w:val="0"/>
          <w:numId w:val="28"/>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9FA">
      <w:pPr>
        <w:numPr>
          <w:ilvl w:val="0"/>
          <w:numId w:val="28"/>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9FB">
      <w:pPr>
        <w:numPr>
          <w:ilvl w:val="0"/>
          <w:numId w:val="28"/>
        </w:numPr>
        <w:ind w:left="720" w:hanging="360"/>
        <w:rPr>
          <w:color w:val="ff0000"/>
        </w:rPr>
      </w:pPr>
      <w:r w:rsidDel="00000000" w:rsidR="00000000" w:rsidRPr="00000000">
        <w:rPr>
          <w:color w:val="ff0000"/>
          <w:rtl w:val="0"/>
        </w:rPr>
        <w:t xml:space="preserve">Other space agencies - connect with Pamela Collins about this (</w:t>
      </w:r>
      <w:hyperlink r:id="rId274">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9FC">
      <w:pPr>
        <w:numPr>
          <w:ilvl w:val="0"/>
          <w:numId w:val="28"/>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9FD">
      <w:pPr>
        <w:numPr>
          <w:ilvl w:val="0"/>
          <w:numId w:val="28"/>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9FE">
      <w:pPr>
        <w:numPr>
          <w:ilvl w:val="0"/>
          <w:numId w:val="28"/>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9FF">
      <w:pPr>
        <w:numPr>
          <w:ilvl w:val="0"/>
          <w:numId w:val="28"/>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A00">
      <w:pPr>
        <w:numPr>
          <w:ilvl w:val="0"/>
          <w:numId w:val="28"/>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A01">
      <w:pPr>
        <w:numPr>
          <w:ilvl w:val="0"/>
          <w:numId w:val="28"/>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A02">
      <w:pPr>
        <w:numPr>
          <w:ilvl w:val="0"/>
          <w:numId w:val="28"/>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A03">
      <w:pPr>
        <w:numPr>
          <w:ilvl w:val="0"/>
          <w:numId w:val="28"/>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A04">
      <w:pPr>
        <w:numPr>
          <w:ilvl w:val="1"/>
          <w:numId w:val="28"/>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A05">
      <w:pPr>
        <w:numPr>
          <w:ilvl w:val="0"/>
          <w:numId w:val="28"/>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A06">
      <w:pPr>
        <w:numPr>
          <w:ilvl w:val="1"/>
          <w:numId w:val="28"/>
        </w:numPr>
        <w:ind w:left="1440" w:hanging="360"/>
        <w:rPr>
          <w:color w:val="ff0000"/>
        </w:rPr>
      </w:pPr>
      <w:del w:author="Adia Bey" w:id="35" w:date="2024-09-13T17:12:03Z">
        <w:r w:rsidDel="00000000" w:rsidR="00000000" w:rsidRPr="00000000">
          <w:fldChar w:fldCharType="begin"/>
        </w:r>
        <w:r w:rsidDel="00000000" w:rsidR="00000000" w:rsidRPr="00000000">
          <w:delInstrText xml:space="preserve">HYPERLINK "https://alliancebioversityciat.org/"</w:delInstrText>
        </w:r>
        <w:r w:rsidDel="00000000" w:rsidR="00000000" w:rsidRPr="00000000">
          <w:fldChar w:fldCharType="separate"/>
        </w:r>
        <w:r w:rsidDel="00000000" w:rsidR="00000000" w:rsidRPr="00000000">
          <w:rPr>
            <w:color w:val="ff0000"/>
            <w:u w:val="single"/>
            <w:rtl w:val="0"/>
          </w:rPr>
          <w:delText xml:space="preserve">Alliance Bioversity &amp; CIAT</w:delText>
        </w:r>
        <w:r w:rsidDel="00000000" w:rsidR="00000000" w:rsidRPr="00000000">
          <w:fldChar w:fldCharType="end"/>
        </w:r>
        <w:r w:rsidDel="00000000" w:rsidR="00000000" w:rsidRPr="00000000">
          <w:rPr>
            <w:color w:val="ff0000"/>
            <w:rtl w:val="0"/>
          </w:rPr>
          <w:delText xml:space="preserve"> - </w:delText>
        </w:r>
        <w:commentRangeStart w:id="733"/>
        <w:r w:rsidDel="00000000" w:rsidR="00000000" w:rsidRPr="00000000">
          <w:rPr>
            <w:color w:val="ff0000"/>
            <w:rtl w:val="0"/>
          </w:rPr>
          <w:delText xml:space="preserve">received</w:delText>
        </w:r>
      </w:del>
      <w:commentRangeEnd w:id="733"/>
      <w:r w:rsidDel="00000000" w:rsidR="00000000" w:rsidRPr="00000000">
        <w:commentReference w:id="733"/>
      </w:r>
      <w:r w:rsidDel="00000000" w:rsidR="00000000" w:rsidRPr="00000000">
        <w:rPr>
          <w:rtl w:val="0"/>
        </w:rPr>
      </w:r>
    </w:p>
    <w:p w:rsidR="00000000" w:rsidDel="00000000" w:rsidP="00000000" w:rsidRDefault="00000000" w:rsidRPr="00000000" w14:paraId="00000A07">
      <w:pPr>
        <w:numPr>
          <w:ilvl w:val="1"/>
          <w:numId w:val="28"/>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A08">
      <w:pPr>
        <w:numPr>
          <w:ilvl w:val="1"/>
          <w:numId w:val="28"/>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A09">
      <w:pPr>
        <w:numPr>
          <w:ilvl w:val="1"/>
          <w:numId w:val="28"/>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A0A">
      <w:pPr>
        <w:numPr>
          <w:ilvl w:val="1"/>
          <w:numId w:val="28"/>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A0B">
      <w:pPr>
        <w:numPr>
          <w:ilvl w:val="2"/>
          <w:numId w:val="28"/>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A0C">
      <w:pPr>
        <w:numPr>
          <w:ilvl w:val="2"/>
          <w:numId w:val="28"/>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A0D">
      <w:pPr>
        <w:numPr>
          <w:ilvl w:val="0"/>
          <w:numId w:val="28"/>
        </w:numPr>
        <w:ind w:left="720" w:hanging="360"/>
        <w:rPr>
          <w:color w:val="ff0000"/>
        </w:rPr>
      </w:pPr>
      <w:r w:rsidDel="00000000" w:rsidR="00000000" w:rsidRPr="00000000">
        <w:rPr>
          <w:color w:val="ff0000"/>
          <w:rtl w:val="0"/>
        </w:rPr>
        <w:t xml:space="preserve">Roger Wakimoto - Elsa will work on this</w:t>
      </w:r>
      <w:commentRangeEnd w:id="732"/>
      <w:r w:rsidDel="00000000" w:rsidR="00000000" w:rsidRPr="00000000">
        <w:commentReference w:id="732"/>
      </w:r>
      <w:r w:rsidDel="00000000" w:rsidR="00000000" w:rsidRPr="00000000">
        <w:rPr>
          <w:rtl w:val="0"/>
        </w:rPr>
      </w:r>
    </w:p>
    <w:p w:rsidR="00000000" w:rsidDel="00000000" w:rsidP="00000000" w:rsidRDefault="00000000" w:rsidRPr="00000000" w14:paraId="00000A0E">
      <w:pPr>
        <w:rPr>
          <w:color w:val="ff0000"/>
        </w:rPr>
      </w:pPr>
      <w:r w:rsidDel="00000000" w:rsidR="00000000" w:rsidRPr="00000000">
        <w:rPr>
          <w:rtl w:val="0"/>
        </w:rPr>
      </w:r>
    </w:p>
    <w:p w:rsidR="00000000" w:rsidDel="00000000" w:rsidP="00000000" w:rsidRDefault="00000000" w:rsidRPr="00000000" w14:paraId="00000A0F">
      <w:pPr>
        <w:rPr>
          <w:color w:val="ff0000"/>
        </w:rPr>
      </w:pPr>
      <w:r w:rsidDel="00000000" w:rsidR="00000000" w:rsidRPr="00000000">
        <w:rPr>
          <w:color w:val="ff0000"/>
          <w:rtl w:val="0"/>
        </w:rPr>
        <w:t xml:space="preserve">Maybe important?</w:t>
      </w:r>
    </w:p>
    <w:p w:rsidR="00000000" w:rsidDel="00000000" w:rsidP="00000000" w:rsidRDefault="00000000" w:rsidRPr="00000000" w14:paraId="00000A10">
      <w:pPr>
        <w:numPr>
          <w:ilvl w:val="0"/>
          <w:numId w:val="28"/>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pStyle w:val="Heading3"/>
        <w:rPr/>
      </w:pPr>
      <w:bookmarkStart w:colFirst="0" w:colLast="0" w:name="_ffo9zvtu7fi" w:id="76"/>
      <w:bookmarkEnd w:id="76"/>
      <w:r w:rsidDel="00000000" w:rsidR="00000000" w:rsidRPr="00000000">
        <w:rPr>
          <w:rtl w:val="0"/>
        </w:rPr>
        <w:t xml:space="preserve">H - Stuff that’s beyond scope that could be developed in collaboration with PANGEA</w:t>
      </w:r>
    </w:p>
    <w:p w:rsidR="00000000" w:rsidDel="00000000" w:rsidP="00000000" w:rsidRDefault="00000000" w:rsidRPr="00000000" w14:paraId="00000A13">
      <w:pPr>
        <w:numPr>
          <w:ilvl w:val="0"/>
          <w:numId w:val="18"/>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A14">
      <w:pPr>
        <w:numPr>
          <w:ilvl w:val="0"/>
          <w:numId w:val="18"/>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t xml:space="preserve">—------------------------------------</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A1C">
      <w:pPr>
        <w:numPr>
          <w:ilvl w:val="1"/>
          <w:numId w:val="72"/>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A1D">
      <w:pPr>
        <w:numPr>
          <w:ilvl w:val="1"/>
          <w:numId w:val="72"/>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A1E">
      <w:pPr>
        <w:numPr>
          <w:ilvl w:val="2"/>
          <w:numId w:val="72"/>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A1F">
      <w:pPr>
        <w:numPr>
          <w:ilvl w:val="3"/>
          <w:numId w:val="72"/>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A20">
      <w:pPr>
        <w:numPr>
          <w:ilvl w:val="3"/>
          <w:numId w:val="72"/>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A21">
      <w:pPr>
        <w:numPr>
          <w:ilvl w:val="3"/>
          <w:numId w:val="72"/>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A22">
      <w:pPr>
        <w:numPr>
          <w:ilvl w:val="2"/>
          <w:numId w:val="72"/>
        </w:numPr>
        <w:ind w:left="2160" w:hanging="360"/>
        <w:rPr>
          <w:i w:val="1"/>
        </w:rPr>
      </w:pPr>
      <w:r w:rsidDel="00000000" w:rsidR="00000000" w:rsidRPr="00000000">
        <w:rPr>
          <w:i w:val="1"/>
          <w:rtl w:val="0"/>
        </w:rPr>
        <w:t xml:space="preserve">Members</w:t>
      </w:r>
    </w:p>
    <w:p w:rsidR="00000000" w:rsidDel="00000000" w:rsidP="00000000" w:rsidRDefault="00000000" w:rsidRPr="00000000" w14:paraId="00000A23">
      <w:pPr>
        <w:numPr>
          <w:ilvl w:val="3"/>
          <w:numId w:val="72"/>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A24">
      <w:pPr>
        <w:numPr>
          <w:ilvl w:val="3"/>
          <w:numId w:val="72"/>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A25">
      <w:pPr>
        <w:numPr>
          <w:ilvl w:val="2"/>
          <w:numId w:val="72"/>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A26">
      <w:pPr>
        <w:numPr>
          <w:ilvl w:val="3"/>
          <w:numId w:val="72"/>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A27">
      <w:pPr>
        <w:numPr>
          <w:ilvl w:val="3"/>
          <w:numId w:val="72"/>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A28">
      <w:pPr>
        <w:numPr>
          <w:ilvl w:val="3"/>
          <w:numId w:val="72"/>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A29">
      <w:pPr>
        <w:numPr>
          <w:ilvl w:val="1"/>
          <w:numId w:val="72"/>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A2A">
      <w:pPr>
        <w:numPr>
          <w:ilvl w:val="2"/>
          <w:numId w:val="72"/>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A2B">
      <w:pPr>
        <w:numPr>
          <w:ilvl w:val="2"/>
          <w:numId w:val="72"/>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A2C">
      <w:pPr>
        <w:numPr>
          <w:ilvl w:val="2"/>
          <w:numId w:val="72"/>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A2D">
      <w:pPr>
        <w:numPr>
          <w:ilvl w:val="3"/>
          <w:numId w:val="72"/>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A2E">
      <w:pPr>
        <w:numPr>
          <w:ilvl w:val="3"/>
          <w:numId w:val="72"/>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A2F">
      <w:pPr>
        <w:numPr>
          <w:ilvl w:val="3"/>
          <w:numId w:val="72"/>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A30">
      <w:pPr>
        <w:numPr>
          <w:ilvl w:val="4"/>
          <w:numId w:val="72"/>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A31">
      <w:pPr>
        <w:numPr>
          <w:ilvl w:val="4"/>
          <w:numId w:val="72"/>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A32">
      <w:pPr>
        <w:numPr>
          <w:ilvl w:val="4"/>
          <w:numId w:val="72"/>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A33">
      <w:pPr>
        <w:numPr>
          <w:ilvl w:val="5"/>
          <w:numId w:val="72"/>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A34">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A35">
      <w:pPr>
        <w:numPr>
          <w:ilvl w:val="5"/>
          <w:numId w:val="72"/>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A36">
      <w:pPr>
        <w:numPr>
          <w:ilvl w:val="5"/>
          <w:numId w:val="72"/>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A37">
      <w:pPr>
        <w:numPr>
          <w:ilvl w:val="2"/>
          <w:numId w:val="72"/>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A38">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A39">
      <w:pPr>
        <w:numPr>
          <w:ilvl w:val="0"/>
          <w:numId w:val="35"/>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A3A">
      <w:pPr>
        <w:numPr>
          <w:ilvl w:val="0"/>
          <w:numId w:val="35"/>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A3B">
      <w:pPr>
        <w:numPr>
          <w:ilvl w:val="0"/>
          <w:numId w:val="35"/>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A3C">
      <w:pPr>
        <w:numPr>
          <w:ilvl w:val="0"/>
          <w:numId w:val="72"/>
        </w:numPr>
        <w:ind w:left="720" w:hanging="360"/>
        <w:rPr>
          <w:i w:val="1"/>
          <w:u w:val="none"/>
        </w:rPr>
      </w:pPr>
      <w:r w:rsidDel="00000000" w:rsidR="00000000" w:rsidRPr="00000000">
        <w:rPr>
          <w:rtl w:val="0"/>
        </w:rPr>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53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rah Worden" w:id="380" w:date="2024-09-12T21:28:02Z">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Elsa Ordway" w:id="504" w:date="2024-09-10T20:06:43Z">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29" w:date="2024-08-27T16:52:26Z">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98" w:date="2024-09-10T19:59:58Z">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501" w:date="2024-09-10T20:03:32Z">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32" w:date="2024-08-27T16:55:08Z">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Sarah Worden" w:id="379" w:date="2024-09-12T21:27:49Z">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18" w:date="2024-09-10T19:54:25Z">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437" w:date="2024-09-10T20:06:32Z">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113" w:date="2024-08-27T15:06:35Z">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436" w:date="2024-09-10T20:06:11Z">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Sarah Worden" w:id="381" w:date="2024-09-12T21:30:46Z">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Liane S. Guild" w:id="27" w:date="2024-08-26T21:53:06Z">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429" w:date="2024-09-10T20:03:23Z">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3" w:date="2024-08-27T16:58:48Z">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Sarah Worden" w:id="291" w:date="2024-09-05T23:44:18Z">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w:t>
      </w:r>
    </w:p>
  </w:comment>
  <w:comment w:author="Sarah Worden" w:id="290" w:date="2024-09-05T23:43:38Z">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235" w:date="2024-09-10T19:49:08Z">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36" w:date="2024-09-10T19:49:22Z">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Sarah Worden" w:id="287" w:date="2024-09-05T23:42:48Z">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Matheus Henrique Nunes" w:id="237" w:date="2024-09-09T19:09:13Z">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34" w:date="2024-08-27T16:43:27Z">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32" w:date="2024-08-27T14:54:28Z">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33" w:date="2024-09-08T20:27:51Z">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30" w:date="2024-08-27T16:53:14Z">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38" w:date="2024-09-09T19:11:39Z">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Sarah Worden" w:id="471" w:date="2024-09-12T21:56:28Z">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https://doi.org/10.1073/pnas.2109285119</w:t>
      </w:r>
    </w:p>
  </w:comment>
  <w:comment w:author="Matthew Johnson" w:id="135" w:date="2024-08-27T16:43:44Z">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Sarah Worden" w:id="472" w:date="2024-09-12T21:58:16Z">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https://doi.org/10.1088/1748-9326/acc95f</w:t>
      </w:r>
    </w:p>
  </w:comment>
  <w:comment w:author="Sarah Worden" w:id="467" w:date="2024-09-12T21:49:44Z">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includes hydroperiods</w:t>
      </w:r>
    </w:p>
  </w:comment>
  <w:comment w:author="Sarah Worden" w:id="470" w:date="2024-09-12T21:55:53Z">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https://doi.org/10.1371/journal.pone.0245991</w:t>
      </w:r>
    </w:p>
  </w:comment>
  <w:comment w:author="Matthew Johnson" w:id="136" w:date="2024-08-27T16:50:25Z">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Sarah Worden" w:id="469" w:date="2024-09-12T21:53:16Z">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https://doi.org/10.1002/9781119657002.ch19</w:t>
      </w:r>
    </w:p>
  </w:comment>
  <w:comment w:author="Sarah Worden" w:id="475" w:date="2024-09-12T21:59:06Z">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https://agupubs.onlinelibrary.wiley.com/doi/full/10.1029/2018JD029537</w:t>
      </w:r>
    </w:p>
  </w:comment>
  <w:comment w:author="Elsa Ordway" w:id="411" w:date="2024-09-09T19:22:54Z">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Sarah Worden" w:id="473" w:date="2024-09-12T21:58:35Z">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https://doi.org/10.1007/s00382-023-06835-2</w:t>
      </w:r>
    </w:p>
  </w:comment>
  <w:comment w:author="Sarah Worden" w:id="468" w:date="2024-09-12T21:51:45Z">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https://doi.org/10.1002/9781119657002.ch5</w:t>
      </w:r>
    </w:p>
  </w:comment>
  <w:comment w:author="Matheus Henrique Nunes" w:id="239" w:date="2024-09-09T19:12:07Z">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Sarah Worden" w:id="474" w:date="2024-09-12T21:58:49Z">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https://doi.org/10.1073/pnas.1621516114</w:t>
      </w:r>
    </w:p>
  </w:comment>
  <w:comment w:author="Sarah Worden" w:id="476" w:date="2024-09-12T21:59:35Z">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https://doi.org/10.1038/s41558-019-0512-y</w:t>
      </w:r>
    </w:p>
  </w:comment>
  <w:comment w:author="Matthew Johnson" w:id="131" w:date="2024-08-27T16:54:04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47" w:date="2024-09-06T00:07:08Z">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7" w:date="2024-08-27T16:43:59Z">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Michael Keller" w:id="93" w:date="2024-09-11T20:25:49Z">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BIOGEOCHEMICAL CYCLES, VOL. 7. NO. 4. PAGES 811-841, DECEMBER 1993</w:t>
      </w:r>
    </w:p>
  </w:comment>
  <w:comment w:author="Isaac Aguilar Rivera" w:id="682" w:date="2024-09-11T20:23:49Z">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https://www.cbd.int/gbf/targets/8</w:t>
      </w:r>
    </w:p>
  </w:comment>
  <w:comment w:author="Sarah Worden" w:id="273" w:date="2024-09-05T23:52:06Z">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72" w:date="2024-09-05T23:51:40Z">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52" w:date="2024-09-05T23:57:00Z">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438" w:date="2024-09-10T20:25:46Z">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51" w:date="2024-09-05T23:56:33Z">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443" w:date="2024-09-10T20:40:44Z">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708" w:date="2024-09-03T19:56:58Z">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709" w:date="2024-09-04T02:22:46Z">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441" w:date="2024-09-10T20:38:40Z">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294" w:date="2024-09-05T23:45:43Z">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10.1126/science.1164033</w:t>
      </w:r>
    </w:p>
  </w:comment>
  <w:comment w:author="Sarah Worden" w:id="302" w:date="2024-09-05T23:40:04Z">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Sarah Worden" w:id="293" w:date="2024-09-05T23:45:04Z">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https://doi.org/10.1073/pnas.080461910</w:t>
      </w:r>
    </w:p>
  </w:comment>
  <w:comment w:author="Anonymous" w:id="602" w:date="2024-09-04T19:05:07Z">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Sarah Worden" w:id="434" w:date="2024-09-10T20:05:39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695" w:date="2024-08-27T14:41:13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428" w:date="2024-09-10T20:05:30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659" w:date="2024-08-27T16:21:21Z">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67" w:date="2024-09-05T23:52:48Z">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435" w:date="2024-09-10T20:05:57Z">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660" w:date="2024-08-27T16:21:47Z">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71" w:date="2024-09-05T23:51:10Z">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48" w:date="2024-09-05T23:54:29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70" w:date="2024-09-05T23:50:42Z">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Elsa Ordway" w:id="650" w:date="2024-08-21T00:02:38Z">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had this Global Centers call this past year (although doesn't seem like it will be solicited again next year): https://new.nsf.gov/funding/opportunities/global-centers-gc</w:t>
      </w:r>
    </w:p>
  </w:comment>
  <w:comment w:author="Sarah Worden" w:id="427" w:date="2024-09-10T20:05:11Z">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40" w:date="2024-08-27T14:47:18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69" w:date="2024-09-05T23:53:56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91" w:date="2024-08-01T18:16:04Z">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631" w:date="2024-09-12T21:29:49Z">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to keep in; needs to be worded carefully - I can work on this</w:t>
      </w:r>
    </w:p>
  </w:comment>
  <w:comment w:author="Sarah Worden" w:id="268" w:date="2024-09-05T23:53:35Z">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697" w:date="2024-08-27T14:47:56Z">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431" w:date="2024-09-10T20:04:08Z">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Sarah Worden" w:id="378" w:date="2024-09-12T21:27:39Z">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Sarah Worden" w:id="284" w:date="2024-09-05T23:41:53Z">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https://doi.org/10.3389/feart.2018.00228</w:t>
      </w:r>
    </w:p>
  </w:comment>
  <w:comment w:author="Sarah Worden" w:id="430" w:date="2024-09-10T20:03:50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278" w:date="2024-09-05T23:46:51Z">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499" w:date="2024-09-10T20:01:00Z">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Renato Braghiere" w:id="500" w:date="2024-09-13T16:33:12Z">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Fisher, J. B., Miner, K. R., Miller, C. E., Worden, J. R., Schimel, D. S., &amp; Frankenberg, C. (2023). Tipping point in North American Arctic-Boreal carbon sink persists in new generation Earth system models despite reduced uncertainty. Environmental Research Letters, 18(2), 025008. https://doi.org/10.1088/1748-9326/acb226</w:t>
      </w:r>
    </w:p>
  </w:comment>
  <w:comment w:author="Sarah Worden" w:id="298" w:date="2024-09-05T23:41:12Z">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433" w:date="2024-09-10T20:04:51Z">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698" w:date="2024-08-27T16:33:03Z">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80" w:date="2024-09-05T23:46:19Z">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303" w:date="2024-09-05T23:40:38Z">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432" w:date="2024-09-10T20:04:31Z">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aria Santos" w:id="327" w:date="2024-09-13T09:12:37Z">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Do you need information on these references, or are these already taken care of?</w:t>
      </w:r>
    </w:p>
  </w:comment>
  <w:comment w:author="Michelle Wong" w:id="168" w:date="2024-08-27T14:23:35Z">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ael Keller" w:id="90" w:date="2024-09-11T20:35:06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260, 1905-1910</w:t>
      </w:r>
    </w:p>
  </w:comment>
  <w:comment w:author="Michelle Wong" w:id="160" w:date="2024-08-27T14:27:57Z">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Maria Santos" w:id="336" w:date="2024-09-13T10:14:18Z">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https://onlinelibrary.wiley.com/doi/full/10.1111/gcb.16981</w:t>
      </w:r>
    </w:p>
  </w:comment>
  <w:comment w:author="Michelle Wong" w:id="159" w:date="2024-08-27T14:28:23Z">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Michael Keller" w:id="8" w:date="2024-08-07T17:41:27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VIRGINIA ZAUNBRECHER" w:id="655" w:date="2024-08-27T16:25:34Z">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in progress.  Saved in figures file</w:t>
      </w:r>
    </w:p>
  </w:comment>
  <w:comment w:author="Michael Keller" w:id="92" w:date="2024-09-11T20:33:07Z">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doi:10.1016/j.rse.2011.03.002</w:t>
      </w:r>
    </w:p>
  </w:comment>
  <w:comment w:author="Renato Braghiere" w:id="591" w:date="2024-08-27T16:05:34Z">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696" w:date="2024-08-27T14:29:55Z">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69" w:date="2024-08-27T14:25:39Z">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66" w:date="2024-08-27T14:21:26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Michelle Wong" w:id="167" w:date="2024-08-27T14:21:55Z">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524" w:date="2024-09-05T15:38:47Z">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525" w:date="2024-09-09T05:20:52Z">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440" w:date="2024-09-10T20:36:43Z">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Michael Keller" w:id="91" w:date="2024-09-11T20:27:10Z">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10.1126/science.1118051</w:t>
      </w:r>
    </w:p>
  </w:comment>
  <w:comment w:author="Sarah Worden" w:id="439" w:date="2024-09-10T20:37:28Z">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63" w:date="2024-08-27T14:19:14Z">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60" w:date="2024-08-27T14:19:37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90" w:date="2024-09-09T19:17:05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59" w:date="2024-08-27T14:19:21Z">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aria Santos" w:id="337" w:date="2024-09-13T08:46:19Z">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https://www.frontiersin.org/journals/remote-sensing/articles/10.3389/frsen.2022.825190/full?trk=public_post_comment-text</w:t>
      </w:r>
    </w:p>
  </w:comment>
  <w:comment w:author="Michael Keller" w:id="98" w:date="2024-09-11T21:07:05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https://doi.org/10.1073/pnas.1616943114</w:t>
      </w:r>
    </w:p>
  </w:comment>
  <w:comment w:author="Michelle Wong" w:id="164" w:date="2024-08-27T14:20:09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Maria Santos" w:id="329" w:date="2024-09-13T08:43:59Z">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https://www.nature.com/articles/s41586-024-07629-0</w:t>
      </w:r>
    </w:p>
  </w:comment>
  <w:comment w:author="Maria Santos" w:id="307" w:date="2024-09-13T08:34:16Z">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https://www.sciencedirect.com/science/article/pii/S0959378008000642?casa_token=gRmTUyjjdiUAAAAA:zZ8oPKQ8AqrKltYK2mSRytDKPeatehrfYEgxifwgUM49DmnRKS28t_V4yDzgWAcAfAb0F89pAQ</w:t>
      </w:r>
    </w:p>
  </w:comment>
  <w:comment w:author="Maria Santos" w:id="330" w:date="2024-09-13T08:51:31Z">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https://www.science.org/doi/full/10.1126/sciadv.1701345</w:t>
      </w:r>
    </w:p>
  </w:comment>
  <w:comment w:author="Maria Santos" w:id="338" w:date="2024-09-13T08:47:56Z">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https://iopscience.iop.org/article/10.1088/1748-9326/ad20ac/meta</w:t>
      </w:r>
    </w:p>
  </w:comment>
  <w:comment w:author="Isaac Aguilar Rivera" w:id="683" w:date="2024-09-11T20:40:44Z">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https://doi.org/10.1038/s41559-021-01451-x</w:t>
      </w:r>
    </w:p>
  </w:comment>
  <w:comment w:author="Michelle Wong" w:id="161" w:date="2024-08-27T14:16:57Z">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aria Santos" w:id="326" w:date="2024-09-13T08:42:08Z">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https://www.annualreviews.org/content/journals/10.1146/annurev.energy.28.050302.105459</w:t>
      </w:r>
    </w:p>
  </w:comment>
  <w:comment w:author="Maria Santos" w:id="331" w:date="2024-09-13T08:52:20Z">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https://onlinelibrary.wiley.com/doi/full/10.1111/brv.12694</w:t>
      </w:r>
    </w:p>
  </w:comment>
  <w:comment w:author="Michelle Wong" w:id="158" w:date="2024-08-27T14:16:03Z">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ria Santos" w:id="325" w:date="2024-09-13T08:42:36Z">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https://academic.oup.com/bioscience/article/52/2/143/341135</w:t>
      </w:r>
    </w:p>
  </w:comment>
  <w:comment w:author="Maria Santos" w:id="335" w:date="2024-09-13T08:59:54Z">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https://www.cell.com/current-biology/fulltext/S0960-9822(22)01540-8?dgcid=raven_jbs_etoc_email</w:t>
      </w:r>
    </w:p>
  </w:comment>
  <w:comment w:author="Matthew Johnson" w:id="457" w:date="2024-08-27T14:18:33Z">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ria Santos" w:id="333" w:date="2024-09-13T08:56:11Z">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https://www.sciencedirect.com/science/article/pii/S0167880996011243</w:t>
      </w:r>
    </w:p>
  </w:comment>
  <w:comment w:author="Matthew Johnson" w:id="454" w:date="2024-08-27T14:17:28Z">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aria Santos" w:id="334" w:date="2024-09-13T08:56:59Z">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https://www.jstor.org/stable/26267865?casa_token=FOvbp2kdiNIAAAAA%3AWLmbCyD4evoTdeCHocpKLIzDXv50tVHScmoBeeHBdUGURlPulhgw-iwD3c8UcKg0z3Ss5ilWTbikpla8VuKkVN0ixocO27XCNrnYvu6SShZ1yyMncI0</w:t>
      </w:r>
    </w:p>
  </w:comment>
  <w:comment w:author="Michelle Wong" w:id="162" w:date="2024-08-27T14:17:40Z">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44" w:date="2024-09-10T10:21:07Z">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58" w:date="2024-08-27T14:19:01Z">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55" w:date="2024-08-27T14:17:51Z">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3" w:date="2024-08-26T15:09:16Z">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2" w:date="2024-08-26T15:08:45Z">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Sarah Worden" w:id="374" w:date="2024-09-11T22:01:56Z">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been able to find literature on windthrow events within central Africa, even though the region has intense storms. I don't know if that's because research hasn't been conducted there yet or if they just don't really happen as much as in the Amazon</w:t>
      </w:r>
    </w:p>
  </w:comment>
  <w:comment w:author="Marcos Longo" w:id="14" w:date="2024-08-26T14:58:24Z">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114" w:date="2024-09-02T00:13:38Z">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Helene Muller-Landau" w:id="196" w:date="2024-09-12T18:16:00Z">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this really fits here</w:t>
      </w:r>
    </w:p>
  </w:comment>
  <w:comment w:author="Marcos Longo" w:id="16" w:date="2024-08-26T15:00:06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Sarah Worden" w:id="368" w:date="2024-09-11T21:59:43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https://doi.org/10.1029/2023GL104395</w:t>
      </w:r>
    </w:p>
  </w:comment>
  <w:comment w:author="Sarah Worden" w:id="371" w:date="2024-09-11T22:00:51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Elsa Ordway" w:id="62" w:date="2024-08-30T23:52:06Z">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Sarah Worden" w:id="367" w:date="2024-09-11T21:59:33Z">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5" w:date="2024-09-11T21:59:33Z">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6" w:date="2024-09-11T22:01:18Z">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10.1088/1748-9326/acaf10</w:t>
      </w:r>
    </w:p>
  </w:comment>
  <w:comment w:author="Sarah Worden" w:id="370" w:date="2024-09-11T22:00:07Z">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https://doi.org/10.1371/journal.pone.0114769</w:t>
      </w:r>
    </w:p>
  </w:comment>
  <w:comment w:author="Sarah Worden" w:id="373" w:date="2024-09-11T22:01:02Z">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https://doi.org/10.1007/s10021-022-00773-6</w:t>
      </w:r>
    </w:p>
  </w:comment>
  <w:comment w:author="Sarah Worden" w:id="369" w:date="2024-09-11T21:59:59Z">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doi:10.5194/bg-13-1299-2016</w:t>
      </w:r>
    </w:p>
  </w:comment>
  <w:comment w:author="Marcos Longo" w:id="19" w:date="2024-08-26T15:03:46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katherine.d.chadwick@jpl.nasa.gov" w:id="669" w:date="2024-09-11T22:28:15Z">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@cushmankc@ornl.gov - is this a thing that could be done?</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cushmankc_</w:t>
      </w:r>
    </w:p>
  </w:comment>
  <w:comment w:author="Sarah Worden" w:id="372" w:date="2024-09-11T22:00:42Z">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MARIUS VON ESSEN" w:id="320" w:date="2024-08-27T17:53:39Z">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515" w:date="2024-09-11T21:24:38Z">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remove</w:t>
      </w:r>
    </w:p>
  </w:comment>
  <w:comment w:author="Elsa Ordway" w:id="722" w:date="2024-09-01T23:44:48Z">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723" w:date="2024-09-04T01:16:02Z">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ichael Keller" w:id="99" w:date="2024-09-11T21:16:39Z">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https://doi.org/10.1073/pnas.1908157116</w:t>
      </w:r>
    </w:p>
  </w:comment>
  <w:comment w:author="Marcos Longo" w:id="38" w:date="2024-08-26T14:57:48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514" w:date="2024-09-11T21:17:27Z">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@lola.fatoyinbo@nasa.gov does this read as accurate?</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lola.fatoyinbo@nasa.gov_</w:t>
      </w:r>
    </w:p>
  </w:comment>
  <w:comment w:author="Michael Keller" w:id="97" w:date="2024-09-11T21:13:04Z">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doi:10.1038/nature13006</w:t>
      </w:r>
    </w:p>
  </w:comment>
  <w:comment w:author="Michael Keller" w:id="96" w:date="2024-09-11T21:10:28Z">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10.1126/science.1146663</w:t>
      </w:r>
    </w:p>
  </w:comment>
  <w:comment w:author="Renato Braghiere" w:id="157" w:date="2024-08-27T17:55:45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19" w:date="2024-08-27T17:30:26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636" w:date="2024-09-11T13:22:55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Elsa Ordway" w:id="104" w:date="2024-09-13T21:02:08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Either right before or right after PANGEA Study Domain</w:t>
      </w:r>
    </w:p>
  </w:comment>
  <w:comment w:author="sarah worden" w:id="39" w:date="2024-08-28T18:14:31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1" w:date="2024-08-28T18:15:43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Helene Muller-Landau" w:id="192" w:date="2024-09-12T18:11:46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have one paragraph on basically "tropical forests are very diverse", which includes definition of diversity, and how tropical forests are diverse in different aspects of this.  And split this from a paragraph on the importance of diversity.</w:t>
      </w:r>
    </w:p>
  </w:comment>
  <w:comment w:author="MARIUS VON ESSEN" w:id="309" w:date="2024-08-27T17:23:59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13" w:date="2024-08-27T17:26:02Z">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9" w:date="2024-08-14T19:58:56Z">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15" w:date="2024-08-27T17:28:14Z">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310" w:date="2024-08-27T17:24:32Z">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Elsa Ordway" w:id="190" w:date="2024-09-12T22:52:46Z">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bring into disturbance section</w:t>
      </w:r>
    </w:p>
  </w:comment>
  <w:comment w:author="Michael Keller" w:id="620" w:date="2024-08-27T17:32:40Z">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621" w:date="2024-09-01T21:52:21Z">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ARIUS VON ESSEN" w:id="314" w:date="2024-08-27T17:28:15Z">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MARIUS VON ESSEN" w:id="317" w:date="2024-08-27T17:29:42Z">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16" w:date="2024-08-27T17:29:39Z">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93" w:date="2024-08-27T17:33:41Z">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707" w:date="2024-09-12T22:22:54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condensed</w:t>
      </w:r>
    </w:p>
  </w:comment>
  <w:comment w:author="Elsa Ordway" w:id="65" w:date="2024-09-01T20:36:59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4" w:date="2024-09-01T20:31:49Z">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5" w:date="2024-09-09T10:47:39Z">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6" w:date="2024-09-01T20:34:07Z">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7" w:date="2024-09-03T15:54:20Z">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312" w:date="2024-08-27T17:25:23Z">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MARIUS VON ESSEN" w:id="311" w:date="2024-08-27T17:24:59Z">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Elsa Ordway" w:id="670" w:date="2024-09-13T20:29:19Z">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@yanleif@mit.edu @felicien.meunier@ugent.be @mdplongo@gmail.com Can you add 1 paragraph here on model open science (data, metadata, standards, code access, etc.) - Don't reinvent the wheel; point to existing efforts</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ichael Keller" w:id="81" w:date="2024-09-13T20:05:30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right place for this section?  Perhaps it should be the first sub-section under section 4 (Scientific Advances from PANGEA)?  Much of the case would have already been made in detail and we could refer to the preceding secretions.  Placing this here, leaves us making some large assertions that may seem out of context.</w:t>
      </w:r>
    </w:p>
  </w:comment>
  <w:comment w:author="Elsa Ordway" w:id="667" w:date="2024-09-13T20:35:51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@cushman.kc@gmail.com @cushmankc@ornl.gov @MullerH@si.edu would you mind adding 1-3 sentences here on the drone data standards and protocols that are emerging from the working group you're leading - referencing that effort specifically?</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KC Cushman_</w:t>
      </w:r>
    </w:p>
  </w:comment>
  <w:comment w:author="Liane S. Guild" w:id="36" w:date="2024-09-13T19:57:05Z">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someone have some refs in mind here to add?</w:t>
      </w:r>
    </w:p>
  </w:comment>
  <w:comment w:author="Matthew Johnson" w:id="179" w:date="2024-08-26T22:58:21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80" w:date="2024-08-26T22:58:42Z">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Michael Keller" w:id="83" w:date="2024-09-13T20:15:28Z">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ARGUMENT THAT WE HAVE TO DO PANGEA NOW BECAUSE THER IS A LOT OF COMPLEMENTARY WORK CAN BACKFIRE.  REVIEWERS COULD INTERPRET THE ONGOING WORK TO SAY THAT PANGEA IS SUPERFLUOUS OR WOULD ADD MARGINAL VALUE.</w:t>
      </w:r>
    </w:p>
  </w:comment>
  <w:comment w:author="Michael Keller" w:id="84" w:date="2024-09-13T20:16:22Z">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is designed to serve as a standalone NASA campaign. Still, it will benefit greatly from several current and forthcoming activities. 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wrapping up of NGEE-Tropics positions PANGEA to XYZ. Applications needs from CBD on global biodiversity maps; restoration needs; flux measurements; methane mapping; …</w:t>
      </w:r>
    </w:p>
  </w:comment>
  <w:comment w:author="Michael Keller" w:id="85" w:date="2024-09-13T20:16:56Z">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measurements on W</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and aircraft measurements on X</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Methodological advancements in Y</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 data-model integration on Z</w:t>
      </w:r>
    </w:p>
  </w:comment>
  <w:comment w:author="Dana Chadwick" w:id="556" w:date="2024-08-26T23:03:13Z">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557" w:date="2024-08-26T23:17:08Z">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82" w:date="2024-09-13T20:12:49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 PANGEA provides an urgently needed framework to advance the use of satellite remote sensing datasets in tropical forest landscapes, emphasizing coordination and equity.</w:t>
      </w:r>
    </w:p>
  </w:comment>
  <w:comment w:author="Elsa Ordway" w:id="632" w:date="2024-09-13T20:24:13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is there a better way to state the "relevance" of NASA to PANGEA?</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726" w:date="2024-09-04T17:22:27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Michael Keller" w:id="78" w:date="2024-09-13T20:26:37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some to these arguments to Section 1.6 "The Urgent Need for PANGEA?  NASA may not find all of these arguments convincing.  Some of the same arguments are there already.</w:t>
      </w:r>
    </w:p>
  </w:comment>
  <w:comment w:author="Elsa Ordway" w:id="43" w:date="2024-09-01T20:23:51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637" w:date="2024-09-12T22:35:28Z">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moving what was previously notes to this comment: </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the knowledge/training on remote sensing and its capabilities enable (indigenous/traditional) communities to protect forests? What are the educational needs to support PANGEA? How can ILPC need and knowledge guide PANGEA funded research? (Community Engagement. Will address here.)</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PANGEA support or begin to establish a science-based economy and long-term research collaborations with IPLC across the tropics? (Community Engagement. Will address here.)</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Indigenous Peoples &amp; Local Communities be empowered to use remote-sensing data to conserve and restore their landscapes? (Split between Section 7.4 Community Engagement and Section 9 Capacity building, training and education. Will partially address here.)</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13" w:date="2024-09-01T20:21:35Z">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60" w:date="2024-08-26T22:40:07Z">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6" w:date="2024-08-26T22:39:44Z">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74" w:date="2024-08-26T22:56:52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1" w:date="2024-08-26T22:40:41Z">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77" w:date="2024-08-26T22:57:17Z">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4" w:date="2024-08-26T22:42:28Z">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638" w:date="2024-09-12T22:11:31Z">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Let's keep each 'group' specific strategy to ~1 paragraph</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there's remaining text that's important, but doesn't fit here, consider including it in other sections related to Data Management, Earth Science 2 Action, Field Observations, Candidate Landscapes, or other topically-specific sections. I think it's actually helpful to pepper in mention of partners throughout the document, where relevant</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727" w:date="2024-09-01T23:36:13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732" w:date="2024-09-01T23:34:39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28" w:date="2024-09-12T22:09:18Z">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Letters in final draft will serve as proof that we've had discussions with partners who can allocate additional resources - actual funding or in-kind through existing activities (e.g., USAID, European Space Agency, NERC, donor community)</w:t>
      </w:r>
    </w:p>
  </w:comment>
  <w:comment w:author="Elsa Ordway" w:id="720" w:date="2024-09-01T23:43:18Z">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721" w:date="2024-09-04T00:55:48Z">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78" w:date="2024-08-26T22:57:59Z">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Liane S. Guild" w:id="28" w:date="2024-08-26T21:56:07Z">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3" w:date="2024-08-26T22:29:13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4" w:date="2024-09-09T10:48:43Z">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5" w:date="2024-09-09T16:14:47Z">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308" w:date="2024-08-27T17:19:37Z">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497" w:date="2024-09-01T21:32:39Z">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536" w:date="2024-08-26T22:03:51Z">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18" w:date="2024-08-27T17:06:47Z">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668" w:date="2024-09-09T20:10:06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560" w:date="2024-08-27T15:22:25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Liane S. Guild" w:id="32" w:date="2024-08-26T22:14:18Z">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532" w:date="2024-09-01T23:22:58Z">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Matheus Henrique Nunes" w:id="228" w:date="2024-09-09T16:13:05Z">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ichael Keller" w:id="95" w:date="2024-09-13T17:12:48Z">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doi:10.1029/2005GL025583</w:t>
      </w:r>
    </w:p>
  </w:comment>
  <w:comment w:author="Matheus Henrique Nunes" w:id="227" w:date="2024-09-09T16:12:14Z">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Adia Bey" w:id="733" w:date="2024-09-13T17:12:56Z">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Listed above (among other letters received)</w:t>
      </w:r>
    </w:p>
  </w:comment>
  <w:comment w:author="Matheus Henrique Nunes" w:id="229" w:date="2024-09-09T16:14:15Z">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Elsa Ordway" w:id="663" w:date="2024-09-13T17:12:49Z">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should we integrate an Open Science Coordinating Group into the org chart and description in Section 7?</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664" w:date="2024-09-13T17:36:41Z">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 add a lot of committees and sub-committees onto the Org Chart and make a big mess.  For now, we should keep it simple.  Data management (that I suppose includes open science now we may need to update the wording the the Project Office section) is one of the attributions of the Project Office as well as a responsibility of the science team.</w:t>
      </w:r>
    </w:p>
  </w:comment>
  <w:comment w:author="Elsa Ordway" w:id="665" w:date="2024-09-13T17:40:18Z">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@darpap@unitus.it can you add 1-3 sentences here on FLUXNET data standards and requirements</w:t>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darpap@unitus.it_</w:t>
      </w:r>
    </w:p>
  </w:comment>
  <w:comment w:author="Elsa Ordway" w:id="666" w:date="2024-09-13T17:40:44Z">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mention KADI</w:t>
      </w:r>
    </w:p>
  </w:comment>
  <w:comment w:author="Helene Muller-Landau" w:id="12" w:date="2024-09-09T10:36:58Z">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217" w:date="2024-09-09T16:48:32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218" w:date="2024-09-10T21:19:30Z">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68" w:date="2024-09-09T10:54:44Z">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3" w:date="2024-09-09T16:40:43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ichael Keller" w:id="100" w:date="2024-09-13T17:42:59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https://doi.org/10.1016/j.srs.2020.100002</w:t>
      </w:r>
    </w:p>
  </w:comment>
  <w:comment w:author="Marcos Longo" w:id="66" w:date="2024-08-26T16:29:42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VIRGINIA ZAUNBRECHER" w:id="688" w:date="2024-08-26T09:51:34Z">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5" w:date="2024-09-09T10:56:00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Yanlei Feng" w:id="594" w:date="2024-09-09T16:40:56Z">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207" w:date="2024-09-09T16:45:04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Helene Muller-Landau" w:id="42" w:date="2024-09-09T10:44:37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28" w:date="2024-09-09T11:24:55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92" w:date="2024-08-27T19:37:09Z">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84" w:date="2024-09-09T15:57:45Z">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90" w:date="2024-08-27T19:39:39Z">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94" w:date="2024-08-27T19:37:58Z">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91" w:date="2024-08-27T19:40:06Z">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93" w:date="2024-08-27T19:37:36Z">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Renato Braghiere" w:id="588" w:date="2024-09-13T16:41:13Z">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T., Lan, S., Stuart, A., &amp; Teixeira, J. (2017). Earth System Modeling 2.0: A Blueprint for Models That Learn From Observations and Targeted High-Resolution Simulations. Geophysical Research Letters, 44(24), 12,396-12,417. https://doi.org/10.1002/2017GL076101</w:t>
      </w:r>
    </w:p>
  </w:comment>
  <w:comment w:author="Renato Braghiere" w:id="589" w:date="2024-09-13T16:46:45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Reichstein, M., Camps-Valls, G., Stevens, B., Jung, M., Denzler, J., Carvalhais, N., &amp; Prabhat. (2019). Deep learning and process understanding for data-driven Earth system science. Nature, 566(7743), 195–204. https://doi.org/10.1038/s41586-019-0912-1</w:t>
      </w:r>
    </w:p>
  </w:comment>
  <w:comment w:author="Renato Braghiere" w:id="590" w:date="2024-09-13T16:47:19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Eyring, V., Collins, W. D., Gentine, P., Barnes, E. A., Barreiro, M., Beucler, T., Bocquet, M., Bretherton, C. S., Christensen, H. M., Dagon, K., Gagne, D. J., Hall, D., Hammerling, D., Hoyer, S., Iglesias-Suarez, F., Lopez-Gomez, I., McGraw, M. C., Meehl, G. A., Molina, M. J., … Zanna, L. (2024). Pushing the frontiers in climate modelling and analysis with machine learning. Nature Climate Change 2024 14:9, 14(9), 916–928. https://doi.org/10.1038/s41558-024-02095-y</w:t>
      </w:r>
    </w:p>
  </w:comment>
  <w:comment w:author="Matthew Johnson" w:id="34" w:date="2024-08-26T16:14:19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7" w:date="2024-08-26T16:32:00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Elsa Ordway" w:id="661" w:date="2024-09-13T16:45:44Z">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Marcos Longo" w:id="72" w:date="2024-08-26T16:22:30Z">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423" w:date="2024-09-10T18:17:14Z">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4" w:date="2024-08-26T16:26:00Z">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1" w:date="2024-08-26T16:20:34Z">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3" w:date="2024-08-26T16:25:15Z">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Zoe Pierrat" w:id="544" w:date="2024-09-13T16:59:39Z">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little confused by the inclusion of experiments in this section. I assume it's like, lab experiments? i don't think i have enough experience with this to have a strong opinion but if someone else does it would be great to chime in! I think it could be a section by itself since that's then kind of going even smaller scale. Otherwise I think we can keep it at field observations? </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thing is "studies" - are we talking about like, CO2 fertilization experiments here? I think that would be a cool thing to include but i think we would need to bring it back to the knowledge gaps and questions. andtracability matrix and i think. indeed a little help doing that.</w:t>
      </w:r>
    </w:p>
  </w:comment>
  <w:comment w:author="Marcos Longo" w:id="76" w:date="2024-08-26T16:27:10Z">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6" w:date="2024-08-26T16:27:55Z">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3" w:date="2024-08-26T15:49:36Z">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495" w:date="2024-08-27T19:38:32Z">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496" w:date="2024-08-27T19:39:04Z">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30" w:date="2024-09-09T16:14:52Z">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Adia Bey" w:id="629" w:date="2024-09-13T16:58:32Z">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paragraph came from, but wasn't there a Partner Section elsewhere in this document?  Could this paragraph go there?  If not, can we discuss partners after communities?</w:t>
      </w:r>
    </w:p>
  </w:comment>
  <w:comment w:author="Elsa Ordway" w:id="630" w:date="2024-09-13T17:46:42Z">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@contact@adiabey.com I integrated these. This Community Engagement section and the Partners sections were redundant.</w:t>
      </w:r>
    </w:p>
  </w:comment>
  <w:comment w:author="Michael Keller" w:id="94" w:date="2024-09-13T17:11:44Z">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10.1126/science.1091165</w:t>
      </w:r>
    </w:p>
  </w:comment>
  <w:comment w:author="Matheus Henrique Nunes" w:id="231" w:date="2024-09-09T16:11:20Z">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662" w:date="2024-09-09T16:10:58Z">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70" w:date="2024-08-26T16:22:00Z">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614" w:date="2024-09-09T16:10:49Z">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79" w:date="2024-09-12T20:36:45Z">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@ane@ipam.org.br @hstouter@g.ucla.edu @vonessen@ucla.edu can you take a look at this definition and edit as you see fit?</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maria.j.santos_</w:t>
      </w:r>
    </w:p>
  </w:comment>
  <w:comment w:author="Elsa Ordway" w:id="5" w:date="2024-07-29T23:43:08Z">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4" w:date="2024-08-26T15:44:59Z">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5" w:date="2024-08-26T15:45:24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Elsa Ordway" w:id="175" w:date="2024-09-12T20:49:56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Elsa Ordway" w:id="151" w:date="2024-09-12T20:51:02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Elsa Ordway" w:id="622" w:date="2024-09-12T21:11:41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to add to this - will be updated to incorporate ATBC experience and knowledge, and will have an open comment for input at the start of PANGEA</w:t>
      </w:r>
    </w:p>
  </w:comment>
  <w:comment w:author="Elsa Ordway" w:id="603" w:date="2024-09-11T17:23:20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Incorporate ABoVE scaling advances - we'll build on those and bring those to the tropics</w:t>
      </w:r>
    </w:p>
  </w:comment>
  <w:comment w:author="Sarah Worden" w:id="422" w:date="2024-09-10T18:17:32Z">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Adia Bey" w:id="633" w:date="2024-09-13T16:36:59Z">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table came from. I deleted it because it's not consistent with the text above, the partner typology Virginia, Debjani and I have been working on, or the communities table Teo started during the writing workshop. Maybe you want to merge the content?  Still, the table above has 6 type of communities or partners, which seems like an easier number for a reader to wrap their head around.  Also, acronym are avoided above and spelled out the few times they are used.</w:t>
      </w:r>
    </w:p>
  </w:comment>
  <w:comment w:author="Elsa Ordway" w:id="634" w:date="2024-09-13T17:48:29Z">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I included it. I merged it with the other table you created and updated the typologies in the text. We need something very succinct in the main text. A more filled out table can go into an appendix. I may further reduce the one I updated for the draft</w:t>
      </w:r>
    </w:p>
  </w:comment>
  <w:comment w:author="Sarah Worden" w:id="424" w:date="2024-09-10T18:16:33Z">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426" w:date="2024-09-10T18:16:53Z">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58" w:date="2024-09-09T16:54:50Z">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421" w:date="2024-09-10T18:18:59Z">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56" w:date="2024-09-09T16:54:36Z">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aria Santos" w:id="352" w:date="2024-09-13T13:09:29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https://www.sciencedirect.com/science/article/pii/S0959378024000955</w:t>
      </w:r>
    </w:p>
  </w:comment>
  <w:comment w:author="Elsa Ordway" w:id="626" w:date="2024-07-29T03:25:15Z">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599" w:date="2024-08-27T18:27:02Z">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419" w:date="2024-09-10T18:20:02Z">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aria Santos" w:id="350" w:date="2024-09-13T13:07:48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https://www.sciencedirect.com/science/article/pii/S0301479721007374?casa_token=o8G0pMiVb_IAAAAA:TkA3MJhwzaGWDCKEVrjs5fESxFN6Y7HxyOx2q1AmVv8WquV9zoBsNXiLlwHYP-3wIbhR9BaK6g</w:t>
      </w:r>
    </w:p>
  </w:comment>
  <w:comment w:author="mullerh@si.edu" w:id="208" w:date="2024-09-09T16:45:56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Sarah Worden" w:id="420" w:date="2024-09-10T18:19:26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548" w:date="2024-09-11T00:33:29Z">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Anonymous" w:id="549" w:date="2024-09-11T17:01:52Z">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Ok maybe then we emphasize this part? LIke PANGEA will build on the collaborations made through NGEE as it begins to sunset?</w:t>
      </w:r>
    </w:p>
  </w:comment>
  <w:comment w:author="Michael Keller" w:id="618" w:date="2024-09-03T17:24:32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619" w:date="2024-09-11T03:06:46Z">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86" w:date="2024-09-09T16:47:36Z">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547" w:date="2024-09-11T00:34:17Z">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17" w:date="2024-09-09T11:23:41Z">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18" w:date="2024-09-09T14:32:23Z">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516" w:date="2024-09-12T20:08:03Z">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EVS4 - needs updating / or just remove?</w:t>
      </w:r>
    </w:p>
  </w:comment>
  <w:comment w:author="Elsa Ordway" w:id="546" w:date="2024-09-11T00:31:52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45" w:date="2024-09-09T16:53:00Z">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22" w:date="2024-09-09T11:27:45Z">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545" w:date="2024-09-11T00:39:46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20" w:date="2024-09-09T11:29:33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Helene Muller-Landau" w:id="121" w:date="2024-09-09T11:33:35Z">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65" w:date="2024-09-09T16:56:18Z">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19" w:date="2024-09-09T11:32:07Z">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80" w:date="2024-09-12T20:32:20Z">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@gorae@caryinstitute.org can you take a quick look at this definition. Feel free to edit</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gorae@caryinstitute.org_</w:t>
      </w:r>
    </w:p>
  </w:comment>
  <w:comment w:author="Elsa Ordway" w:id="513" w:date="2024-09-11T00:01:56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Elsa Ordway" w:id="539" w:date="2024-09-12T20:23:49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may move this to the Field Obs section (6.2.3) - leaving it here for now though</w:t>
      </w:r>
    </w:p>
  </w:comment>
  <w:comment w:author="Sarah Worden" w:id="446" w:date="2024-09-11T00:04:08Z">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Isaac Aguilar Rivera" w:id="681" w:date="2024-09-11T17:55:38Z">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https://www.cbd.int/gbf/targets/2/</w:t>
      </w:r>
    </w:p>
  </w:comment>
  <w:comment w:author="Michael Keller" w:id="526" w:date="2024-08-26T15:40:01Z">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Elsa Ordway" w:id="527" w:date="2024-09-13T21:10:30Z">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referring to ground, tower, and airborne data or satellite data/products or both?</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"where existing datasets are" will be in the candidate landscapes table. "what the data can tell us I think can be integrated into the SATM table I'm creating"</w:t>
      </w:r>
    </w:p>
  </w:comment>
  <w:comment w:author="Helene Muller-Landau" w:id="195" w:date="2024-09-12T11:30:20Z">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 W. F., et al. . 2018. Phylogenetic classification of the world's tropical forests. Proceedings of the National Academy of Sciences of the United States of America, 115: 1837-1842. https://doi.org/10.1073/pnas.1714977115</w:t>
      </w:r>
    </w:p>
  </w:comment>
  <w:comment w:author="Elsa Ordway" w:id="107" w:date="2024-09-11T02:51:26Z">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550" w:date="2024-09-10T19:22:45Z">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551" w:date="2024-09-11T00:28:02Z">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552" w:date="2024-09-11T00:28:22Z">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Zoe Pierrat" w:id="553" w:date="2024-09-11T17:16:39Z">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yovita ivanova" w:id="640" w:date="2024-08-10T19:41:58Z">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641" w:date="2024-08-20T15:23:10Z">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642" w:date="2024-08-23T15:20:07Z">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79" w:date="2024-09-10T19:20:11Z">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627" w:date="2024-08-26T18:06:45Z">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22" w:date="2024-08-22T14:36:09Z">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cos Longo" w:id="592" w:date="2024-08-26T23:46:26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Regina Eckert" w:id="616" w:date="2024-08-26T23:40:34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617" w:date="2024-09-05T17:15:00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79" w:date="2024-09-09T17:05:33Z">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719" w:date="2024-09-08T21:31:37Z">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600" w:date="2024-08-26T23:51:33Z">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61" w:date="2024-08-26T23:57:37Z">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Liane S. Guild" w:id="31" w:date="2024-08-26T23:46:52Z">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Zoe Pierrat" w:id="505" w:date="2024-09-10T18:32:14Z">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worth defining or referencing</w:t>
      </w:r>
    </w:p>
  </w:comment>
  <w:comment w:author="Zoe Pierrat" w:id="507" w:date="2024-09-10T18:32:29Z">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on this</w:t>
      </w:r>
    </w:p>
  </w:comment>
  <w:comment w:author="Sarah Worden" w:id="387" w:date="2024-09-09T17:03:00Z">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604" w:date="2024-08-26T23:18:32Z">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605" w:date="2024-08-26T23:21:43Z">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606" w:date="2024-08-27T20:42:00Z">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607" w:date="2024-08-27T21:27:41Z">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48" w:date="2024-09-04T14:57:28Z">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66" w:date="2024-09-09T17:03:18Z">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425" w:date="2024-09-10T18:20:41Z">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mullerh@si.edu" w:id="295" w:date="2024-09-09T17:06:57Z">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controversial, and should be acknowledged as such. see for example </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 J, 26: 495-498. https://doi.org/10.1111/plb.13638</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paleo record does not support high sensitivity of tropical ecosystems to rising temperatures</w:t>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D. Ochoa, L. Contreras, M. Pagani, H. Carvajal-Ortiz, L. M. Pratt, S. Krishnan, A. Cardona, M. Romero, L. Quiroz, G. Rodriguez, M. J. Rueda, F. de la Parra, S. Morón, W. Green, G. Bayona, C. Montes, O. Quintero, R. Ramirez, G. Mora, S. Schouten, H. Bermudez, R. Navarrete, F. Parra, M. Alvarán, J. Osorno, J. L. Crowley, V. Valencia, and J. Vervoort. 2010. Effects of Rapid Global Warming at the Paleocene-Eocene Boundary on Neotropical Vegetation. Science, 330: 957-961. https://doi.org/10.1126/science.1193833</w:t>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and A. Cárdenas. 2013. Global Warming and Neotropical Rainforests: A Historical Perspective. Annual Review of Earth and Planetary Sciences, 41: 741-766. https://doi.org/10.1146/annurev-earth-042711-105403</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neither do the results of experiments in Biosphere 2</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Elsa Ordway" w:id="193" w:date="2024-09-10T19:42:50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Helene Muller-Landau" w:id="194" w:date="2024-09-12T10:56:10Z">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Gatti et al. 2022 gives the numbers for trees:</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Cazzolla Gatti, R., B. Reich Peter, G. P. Gamarra Javier, T. Crowther, C. Hui, A. Morera, J.-F. Bastin, S. de-Miguel, G.-J. Nabuurs, J.-C. Svenning, M. Serra-Diaz Josep, C. Merow, B. Enquist, M. Kamenetsky, J. Lee, J. Zhu, J. Fang, F. Jacobs Douglass, B. Pijanowski, A. Banerjee, A. Giaquinto Robert, G. Alberti, M. Almeyda Zambrano Angelica, E. Alvarez-Davila, A. Araujo-Murakami, V. Avitabile, A. Aymard Gerardo, R. Balazy, C. Baraloto, G. Barroso Jorcely, L. Bastian Meredith, P. Birnbaum, R. Bitariho, J. Bogaert, F. Bongers, O. Bouriaud, H. S. Brancalion Pedro, Q. Brearley Francis, N. Broadbent Eben, F. Bussotti, W. Castro da Silva, G. César Ricardo, G. Češljar, V. Chama Moscoso, Y. H. Chen Han, E. Cienciala, J. Clark Connie, A. Coomes David, S. Dayanandan, M. Decuyper, E. Dee Laura, J. Del Aguila Pasquel, G. Derroire, K. Djuikouo Marie Noel, T. Van Do, J. Dolezal, Đ. Đorđević Ilija, J. Engel, M. Fayle Tom, R. Feldpausch Ted, K. Fridman Jonas, J. Harris David, A. Hemp, G. Hengeveld, B. Herault, M. Herold, T. Ibanez, M. Jagodzinski Andrzej, B. Jaroszewicz, J. Jeffery Kathryn, K. Johannsen Vivian, T. Jucker, A. Kangur, N. Karminov Victor, K. Kartawinata, K. Kennard Deborah, S. Kepfer-Rojas, G. Keppel, L. Khan Mohammed, K. Khare Pramod, J. Kileen Timothy, S. Kim Hyun, H. Korjus, A. Kumar, A. Kumar, D. Laarmann, N. Labrière, M. Lang, L. Lewis Simon, N. Lukina, S. Maitner Brian, Y. Malhi, R. Marshall Andrew, V. Martynenko Olga, L. Monteagudo Mendoza Abel, V. Ontikov Petr, E. Ortiz-Malavasi, C. Pallqui Camacho Nadir, A. Paquette, M. Park, N. Parthasarathy, L. Peri Pablo, P. Petronelli, S. Pfautsch, L. Phillips Oliver, N. Picard, D. Piotto, L. Poorter, R. Poulsen John, H. Pretzsch, H. Ramírez-Angulo, Z. Restrepo Correa, M. Rodeghiero, P. Rojas Gonzáles Rocío Del, G. Rolim Samir, F. Rovero, E. Rutishauser, P. Saikia, C. Salas-Eljatib, D. Schepaschenko, M. Scherer-Lorenzen, V. Šebeň, M. Silveira, F. Slik, B. Sonké, F. Souza Alexandre, J. Stereńczak Krzysztof, M.</w:t>
      </w:r>
    </w:p>
  </w:comment>
  <w:comment w:author="Maria Santos" w:id="332" w:date="2024-09-13T10:26:03Z">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https://www.nature.com/articles/s41467-020-15013-5</w:t>
      </w:r>
    </w:p>
  </w:comment>
  <w:comment w:author="Michelle Wong" w:id="400" w:date="2024-09-11T02:55:01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99" w:date="2024-09-11T02:54:01Z">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645" w:date="2024-08-10T19:17:42Z">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ria Santos" w:id="341" w:date="2024-09-13T10:21:35Z">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https://www.nature.com/articles/s41586-018-0301-1</w:t>
      </w:r>
    </w:p>
  </w:comment>
  <w:comment w:author="Maria Santos" w:id="328" w:date="2024-09-13T10:23:24Z">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https://www.science.org/doi/full/10.1126/science.abp8622?casa_token=_VwMUtuWDQ0AAAAA%3AX1BHbyFS5NN3tPmd1wr8zNvR-cfPu7F6369Wd4HCLLEUU2JbjgGLc9wA_DEe1ZFmJJThQ2eQ3ywuYg</w:t>
      </w:r>
    </w:p>
  </w:comment>
  <w:comment w:author="Matheus Henrique Nunes" w:id="384" w:date="2024-09-10T19:28:23Z">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646" w:date="2024-08-10T19:23:09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517" w:date="2024-08-26T12:35:50Z">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Helene Muller-Landau" w:id="204" w:date="2024-09-13T18:19:36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Wright, S. J., A. Hernandez, and R. Condit. 2007. The bushmeat harvest alters seedling banks by favoring lianas, large seeds, and seeds dispersed by bats, birds, and wind. Biotropica, 39: 363-371. https://doi.org/10.1111/j.1744-7429.2007.00289.x </w:t>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S. J. Wright, and W. P. Carson. 2015. Hunting alters seedling functional trait composition in a Neotropical forest. Ecology, 96: 1923-1932. https://doi.org/10.1890/14-1735.1</w:t>
      </w:r>
    </w:p>
  </w:comment>
  <w:comment w:author="Michael Keller" w:id="103" w:date="2024-09-13T18:36:24Z">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here -- time permitting</w:t>
      </w:r>
    </w:p>
  </w:comment>
  <w:comment w:author="Elsa Ordway" w:id="343" w:date="2024-09-11T04:04:14Z">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518" w:date="2024-08-26T12:26:23Z">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Helene Muller-Landau" w:id="200" w:date="2024-09-13T18:19:06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Beck, H., J. W. Snodgrass, and P. Thebpanya. 2013. Long-term exclosure of large terrestrial vertebrates: Implications of defaunation for seedling demographics in the Amazon rainforest. Biological Conservation, 163: 115-121. https://doi.org/10.1016/j.biocon.2013.03.012 </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and W. P. Carson. 2015. Do Ground-Dwelling Vertebrates Promote Diversity in a Neotropical Forest? Results from a Long-Term Exclosure Experiment. Bioscience, 65: 862-870. https://doi.org/10.1093/biosci/biv110</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Camargo-Sanabria, A. A., E. Mendoza, R. Guevara, M. Martínez-Ramos, and R. Dirzo. 2015. Experimental defaunation of terrestrial mammalian herbivores alters tropical rainforest understorey diversity. Proceedings of the Royal Society B: Biological Sciences, 282: 20142580. https://doi.org/10.1098/rspb.2014.2580</w:t>
      </w:r>
    </w:p>
  </w:comment>
  <w:comment w:author="Elsa Ordway" w:id="345" w:date="2024-09-11T04:04:27Z">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mullerh@si.edu" w:id="385" w:date="2024-09-09T17:23:53Z">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Helene Muller-Landau" w:id="199" w:date="2024-09-13T18:24:36Z">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Berzaghi, F., H. Verbeeck, M. R. Nielsen, C. E. Doughty, F. Bretagnolle, M. Marchetti, and G. Scarascia-Mugnozza. 2018. Assessing the role of megafauna in tropical forest ecosystems and biogeochemical cycles - the potential of vegetation models. Ecography, 41: 1934-1954. https://doi.org/10.1111/ecog.03309</w:t>
      </w:r>
    </w:p>
  </w:comment>
  <w:comment w:author="Marcos Longo" w:id="577" w:date="2024-08-29T22:01:11Z">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Helene Muller-Landau" w:id="202" w:date="2024-09-13T18:36:43Z">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Wunderle, J. M. 1997. The role of animal seed dispersal in accelerating native forest regeneration on degraded tropical lands. Forest Ecology and Management, 99: 223-235</w:t>
      </w:r>
    </w:p>
  </w:comment>
  <w:comment w:author="Helene Muller-Landau" w:id="206" w:date="2024-09-13T18:20:11Z">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2013. Cascading effects of contemporaneous defaunation on tropical forest communities. Biological Conservation, 163: 22-32. https://doi.org/10.1016/j.biocon.2013.04.025</w:t>
      </w:r>
    </w:p>
  </w:comment>
  <w:comment w:author="Helene Muller-Landau" w:id="203" w:date="2024-09-13T18:37:19Z">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Estrada-Villegas, S., P. R. Stevenson, O. Lopez, S. J. DeWalt, L. S. Comita, and D. H. Dent. 2023. Animal seed dispersal recovery during passive restoration in a forested landscape. Philosophical Transactions of the Royal Society B-Biological Sciences, 378: 8. https://doi.org/10.1098/rstb.2021.0076</w:t>
      </w:r>
    </w:p>
  </w:comment>
  <w:comment w:author="Marcos Longo" w:id="585" w:date="2024-08-29T22:05:52Z">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Marcos Longo" w:id="579" w:date="2024-08-29T22:02:07Z">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Helene Muller-Landau" w:id="205" w:date="2024-09-13T18:24:47Z">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Brodie, J. F., and H. K. Gibbs. 2009. Bushmeat Hunting As Climate Threat. Science, 326: 364-365. https://doi.org/10.1126/science.326_364b</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Jansen, P. A., H. C. Muller-Landau, and S. J. Wright. 2010. Bushmeat Hunting and Climate: An Indirect Link. Science, 327: 30-30. https://doi.org/10.1126/science.327.5961.30-a </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Bello, C., M. Galetti, M. A. Pizo, L. F. S. Magnago, M. F. Rocha, R. A. F. Lima, C. A. Peres, O. Ovaskainen, and P. Jordano. 2015. Defaunation affects carbon storage in tropical forests. Science Advances, 1: e1501105. https://doi.org/10.1126/sciadv.1501105</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Osuri, A. M., J. Ratnam, V. Varma, P. Alvarez-Loayza, J. Hurtado Astaiza, M. Bradford, C. Fletcher, M. Ndoundou-Hockemba, P. A. Jansen, D. Kenfack, A. R. Marshall, B. R. Ramesh, F. Rovero, and M. Sankaran. 2016. Contrasting effects of defaunation on aboveground carbon storage across the global tropics. Nature Communications, 7: 11351. https://doi.org/10.1038/ncomms11351</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Bennett EL, Robinson JG (2023) To avoid carbon degradation in tropical forests, conserve wildlife. PLoS Biol 21(8): e3002262. https://doi.org/10.1371/journal.pbio.3002262</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Peres, C. A., T. Emilio, J. Schietti, S. J. M. Desmouliere, and T. Levi. 2016. Dispersal limitation induces long-term biomass collapse in overhunted Amazonian forests. Proceedings of the National Academy of Sciences of the United States of America, 113: 892-897. https://doi.org/10.1073/pnas.1516525113</w:t>
      </w:r>
    </w:p>
  </w:comment>
  <w:comment w:author="Marcos Longo" w:id="576" w:date="2024-08-29T22:00:39Z">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575" w:date="2024-08-29T22:00:01Z">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81" w:date="2024-08-29T22:03:14Z">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21" w:date="2024-09-11T03:57:11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39" w:date="2024-09-11T03:57:11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0" w:date="2024-09-11T03:57:11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6" w:date="2024-09-11T03:57:11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53" w:date="2024-09-11T03:49:17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573" w:date="2024-08-29T21:58:54Z">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74" w:date="2024-08-29T21:59:37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lsa Ordway" w:id="651" w:date="2024-08-26T17:42:56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comment: This is obviously delicate and we'll need to edit this language based on (a) what happens over the next month or two with potential funders and (b) what we think will be the most compelling way to communicate this.</w:t>
      </w:r>
    </w:p>
  </w:comment>
  <w:comment w:author="Essi Kane" w:id="522" w:date="2024-08-26T12:14:27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523" w:date="2024-08-26T13:19:16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79" w:date="2024-09-11T03:43:58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34" w:date="2024-09-10T19:48:15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78" w:date="2024-08-29T22:01:37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83" w:date="2024-09-09T18:23:00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225" w:date="2024-09-10T19:46:25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226" w:date="2024-09-10T19:46:47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94" w:date="2024-09-11T03:26:00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Anonymous" w:id="395" w:date="2024-09-11T16:20:10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Ok so from a quick scan i think this looks good although my personal opinion is that a lof of this information should go in the Research Strategy and Study Design section. The way I've currently structured the field measurements section would leave room for us to describe in more detail why these data are important and what sites we are hoping/planing to use. I think maybe we want. tocut down the background on flux towers here and focus on what the knowledge gaps are</w:t>
      </w:r>
    </w:p>
  </w:comment>
  <w:comment w:author="Zoe Pierrat" w:id="396" w:date="2024-09-11T16:20:39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Zoe I'm not sure why google keeps logging. meout</w:t>
      </w:r>
    </w:p>
  </w:comment>
  <w:comment w:author="Elsa Ordway" w:id="686" w:date="2024-09-11T03:28:02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87" w:date="2024-09-11T09:07:31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304" w:date="2024-09-11T03:53:03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88" w:date="2024-08-26T17:46:55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728" w:date="2024-07-15T17:44:40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729" w:date="2024-08-27T00:33:54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7" w:date="2024-08-26T16:59:12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Renato Braghiere" w:id="48" w:date="2024-08-26T16:58:30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89" w:date="2024-08-26T17:22:02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90" w:date="2024-09-09T11:22:42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91" w:date="2024-09-11T03:38:33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92" w:date="2024-09-11T12:28:04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ichael Keller" w:id="89" w:date="2024-09-13T17:58:25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Vague, could expand.</w:t>
      </w:r>
    </w:p>
  </w:comment>
  <w:comment w:author="Marcos Longo" w:id="587" w:date="2024-08-29T22:08:40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82" w:date="2024-09-09T17:21:18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69" w:date="2024-08-26T16:55:5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Helene Muller-Landau" w:id="201" w:date="2024-09-13T18:25:53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Muller-Landau, H. C., and B. D. Hardesty. 2005. Seed dispersal of woody plants in tropical forests: concepts, examples, and future directions. In Biotic Interactions in the Tropics, ed. D. F. R. P. Burslem, M. A. Pinard and S. Hartley, pp. 267-309. Cambridge: Cambridge University Press</w:t>
      </w:r>
    </w:p>
  </w:comment>
  <w:comment w:author="mullerh@si.edu" w:id="365" w:date="2024-09-09T17:24:47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82" w:date="2024-08-29T22:04:44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83" w:date="2024-08-29T22:05:03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64" w:date="2024-09-11T04:08:29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ichael Keller" w:id="101" w:date="2024-09-13T18:11:38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 org/10.1029/2019WR026058</w:t>
      </w:r>
    </w:p>
  </w:comment>
  <w:comment w:author="Marcos Longo" w:id="586" w:date="2024-08-29T22:07:32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Helene Muller-Landau" w:id="198" w:date="2024-09-13T18:29:18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Dirzo, R., H. S. Young, M. Galetti, G. Ceballos, N. J. Isaac, and B. Collen. 2014. Defaunation in the Anthropocene. Science, 345: 401-6. https://doi.org/10.1126/science.1251817</w:t>
      </w:r>
    </w:p>
  </w:comment>
  <w:comment w:author="Elsa Ordway" w:id="361" w:date="2024-09-11T04:09:24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Maria Santos" w:id="362" w:date="2024-09-13T10:43:22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can do that</w:t>
      </w:r>
    </w:p>
  </w:comment>
  <w:comment w:author="Elsa Ordway" w:id="363" w:date="2024-09-11T04:08:41Z">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84" w:date="2024-08-29T22:06:50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66" w:date="2024-09-09T17:22:28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80" w:date="2024-08-29T22:02:42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Anabelle Cardoso" w:id="715" w:date="2024-09-03T13:51:41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714" w:date="2024-09-03T13:48:54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512" w:date="2024-09-10T21:27:42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Robinson Negron-Juarez" w:id="653" w:date="2024-08-26T20:44:3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need funds, ???</w:t>
      </w:r>
    </w:p>
  </w:comment>
  <w:comment w:author="VIRGINIA ZAUNBRECHER" w:id="654" w:date="2024-08-27T15:16:25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tried to add some language to clarify that we need ALL the funding (from NASA and others)</w:t>
      </w:r>
    </w:p>
  </w:comment>
  <w:comment w:author="Robinson Negron-Juarez" w:id="657" w:date="2024-08-26T20:50:34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why does nasa need to fund this project if we have money from oter agencies???</w:t>
      </w:r>
    </w:p>
  </w:comment>
  <w:comment w:author="Elsa Ordway" w:id="658" w:date="2024-08-30T23:40:56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need to be more explicit about what NASA dollars will fund and what complementary funding would/could support</w:t>
      </w:r>
    </w:p>
  </w:comment>
  <w:comment w:author="Elsa Ordway" w:id="511" w:date="2024-09-10T21:13:40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442" w:date="2024-09-10T20:49:55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444" w:date="2024-09-10T20:44:49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Anabelle Cardoso" w:id="711" w:date="2024-09-03T13:25:17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701" w:date="2024-09-10T22:20:23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Michael Keller" w:id="702" w:date="2024-09-12T18:20:31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7.4.1 defines communities.  I also added it to the glossary.  There are &gt;140 mentions of "community" or "communities" in the white paper.  We need to be careful not to overuse this term or to use it in confusing or conflicting ways.</w:t>
      </w:r>
    </w:p>
  </w:comment>
  <w:comment w:author="Anabelle Cardoso" w:id="712" w:date="2024-09-03T13:29:49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706" w:date="2024-09-10T22:45:06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713" w:date="2024-09-03T13:43:58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77" w:date="2024-09-08T16:59:58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Liane S. Guild" w:id="176" w:date="2024-09-10T01:01:21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415" w:date="2024-08-27T01:29:04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Michelle Wong" w:id="416" w:date="2024-08-27T01:29:20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23" w:date="2024-09-08T18:36:05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26" w:date="2024-09-08T18:36:05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41" w:date="2024-09-08T18:36:05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106" w:date="2024-09-10T23:27:37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29" w:date="2024-09-10T01:10:55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0" w:date="2024-09-10T13:59:59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542" w:date="2024-09-11T16:37:48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 add 1-2 sentences</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87" w:date="2024-09-08T18:58:11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43" w:date="2024-09-08T19:12:03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Elsa Ordway" w:id="181" w:date="2024-09-13T16:03:42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w:t>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ahoyt@stanford.edu_</w:t>
      </w:r>
    </w:p>
  </w:comment>
  <w:comment w:author="Elsa Ordway" w:id="541" w:date="2024-09-11T16:25:08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can you add 1 paragraph on this here?</w:t>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115" w:date="2024-09-08T19:25:30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210" w:date="2024-09-10T07:32:17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Michael Keller" w:id="77" w:date="2024-08-13T22:15:28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211" w:date="2024-09-10T07:32:33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Sarah Worden" w:id="481" w:date="2024-09-05T21:23:21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86" w:date="2024-09-05T21:23:21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88" w:date="2024-09-09T14:53:43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639" w:date="2024-08-08T16:47:57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215" w:date="2024-09-10T07:31:31Z">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Helene Muller-Landau" w:id="197" w:date="2024-09-13T12:57:41Z">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more references, and could stand to be tightened up.</w:t>
      </w:r>
    </w:p>
  </w:comment>
  <w:comment w:author="mullerh@si.edu" w:id="184" w:date="2024-09-09T14:55:37Z">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85" w:date="2024-09-10T14:34:56Z">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209" w:date="2024-09-10T07:32:03Z">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216" w:date="2024-09-10T07:31:46Z">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55" w:date="2024-08-22T14:21:35Z">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54" w:date="2024-08-22T14:18:48Z">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23" w:date="2024-08-22T14:31:37Z">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a Santos" w:id="351" w:date="2024-09-13T13:08:34Z">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https://www.sciencedirect.com/science/article/pii/S0301479718312143?casa_token=cxfFkv6F_igAAAAA:DLaHvuw4agyahJvei9iTwgW4FjqQTycbefcbpXVP8_a1om8VP5zBymunTFWOJx00o3dxMuYCUw</w:t>
      </w:r>
    </w:p>
  </w:comment>
  <w:comment w:author="Maria Santos" w:id="349" w:date="2024-09-13T13:06:33Z">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https://besjournals.onlinelibrary.wiley.com/doi/full/10.1002/pan3.10167</w:t>
      </w:r>
    </w:p>
  </w:comment>
  <w:comment w:author="Marie Pratzer" w:id="353" w:date="2024-08-22T14:15:58Z">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Isaac Aguilar Rivera" w:id="680" w:date="2024-09-11T16:41:43Z">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https://www.cbd.int/gbf/targets/1</w:t>
      </w:r>
    </w:p>
  </w:comment>
  <w:comment w:author="Elsa Ordway" w:id="1" w:date="2024-02-10T20:09:57Z">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301" w:date="2024-09-05T21:57:48Z">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300" w:date="2024-09-05T21:57:07Z">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299" w:date="2024-09-05T21:56:38Z">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ichael Keller" w:id="35" w:date="2024-08-13T22:47:33Z">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Marcos Longo" w:id="656" w:date="2024-09-03T16:07:40Z">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 is Brazil's National Institute for Space Research, whereas INPA is the National Institute for Amazonian Research</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both being relevant partners, but perhaps list INPE in the the remote sensing column and INPA somewhere else, like "Research"?</w:t>
      </w:r>
    </w:p>
  </w:comment>
  <w:comment w:author="Essi Kane" w:id="555" w:date="2024-09-12T21:15:10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suggest Bia Tano Forest Reserve for one of the field sites in Ghana because it hosts a Tower managed by the University of Energy and Natural Resources—Sunyani. </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the details about the site herewith</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Bia Tano Forest Reserve (BTFR) in Ghana, located in a tropical humid climate zone, is a moist semi-deciduous forest that experiences distinct hot-dry harmattan and rainy seasons, with annual rainfall ranging from 1270 to 1524 mm and a mean elevation of 361 meters. Land cover analyses by Kyere-Boateng et al. (2022) reveal that significant Land Use Land Cover (LULC) changes over the past 30 years have reduced the forest’s ability to support fringe communities and mitigate carbon emissions, with closed forests declining and open forests, built-up areas, and cultivated lands increasing due to human activities. Despite these challenges, BTFR remains ecologically rich, classified under Category IV of the International Union for Conservation of Nature (IUCN), and home to over 195 plant species. Current research at the forest is driven by the International Greenhouse Gas Monitoring and Global Change Research Station (GhanaFLUX), which uses eddy covariance (EC) systems to monitor carbon fluxes, air temperature, humidity, and solar radiation, with vertical CO2 profiles aiding in energy and carbon storage flux estimates. However, hydrological studies are yet to be initiated, highlighting the need for future research on soil moisture and precipitation. Additionally, collaborative efforts are ongoing to study Biogenic Volatile Organic Compounds (BVOCs) emissions, involving institutions such as the Forest Research Institute of Ghana, the Forestry Commission, and Lancaster University, aiming to deepen understanding of the reserve’s ecological functioning and contribute to climate change mitigation.</w:t>
      </w:r>
    </w:p>
  </w:comment>
  <w:comment w:author="Sarah Worden" w:id="377" w:date="2024-09-12T21:27:27Z">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10.1029/2009GM000882</w:t>
      </w:r>
    </w:p>
  </w:comment>
  <w:comment w:author="Michael Keller" w:id="37" w:date="2024-08-13T22:47:10Z">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Michael Keller" w:id="506" w:date="2024-08-26T21:41:03Z">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78" w:date="2024-09-11T08:49:20Z">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VIRGINIA ZAUNBRECHER" w:id="677" w:date="2024-09-11T08:47:54Z">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89" w:date="2024-09-09T15:45:59Z">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Dana Chadwick" w:id="508" w:date="2024-08-26T21:34:48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 - could be useful to update</w:t>
      </w:r>
    </w:p>
  </w:comment>
  <w:comment w:author="Michael Keller" w:id="509" w:date="2024-08-26T21:40:23Z">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here for now as something to think about but are we ready for this level of "requirements."  Our white paper is not at the level of specificity of an EVS proposal.</w:t>
      </w:r>
    </w:p>
  </w:comment>
  <w:comment w:author="Dana Chadwick" w:id="510" w:date="2024-08-26T22:13:40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definitely not, but could be a high level description of what's needed - going to pare it down</w:t>
      </w:r>
    </w:p>
  </w:comment>
  <w:comment w:author="Dana Chadwick" w:id="623" w:date="2024-08-26T21:30:53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624" w:date="2024-09-11T03:09:12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212" w:date="2024-09-09T15:41:31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213" w:date="2024-09-10T07:30:48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214" w:date="2024-09-10T07:31:17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42" w:date="2024-08-26T21:22:18Z">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89" w:date="2024-08-26T21:26:08Z">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Elsa Ordway" w:id="116" w:date="2024-08-02T18:56:30Z">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56" w:date="2024-08-22T15:07:21Z">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binson Negron-Juarez" w:id="531" w:date="2024-09-02T01:00:49Z">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530" w:date="2024-09-02T01:01:37Z">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Adia Bey" w:id="635" w:date="2024-09-10T16:35:41Z">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85" w:date="2024-08-20T17:07:26Z">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60" w:date="2024-08-22T15:13:25Z">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57" w:date="2024-08-22T15:09:37Z">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58" w:date="2024-08-26T21:51:54Z">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7" w:date="2024-07-31T23:57:49Z">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88" w:date="2024-09-12T22:51:05Z">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comment>
  <w:comment w:author="Elsa Ordway" w:id="717" w:date="2024-01-13T00:16:55Z">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Marie Pratzer" w:id="359" w:date="2024-08-22T15:12:34Z">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693" w:date="2024-08-08T15:05:56Z">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94" w:date="2024-09-11T03:39:53Z">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sarah worden" w:id="246" w:date="2024-09-09T01:59:55Z">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92" w:date="2024-09-09T01:17:19Z">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391" w:date="2024-09-09T01:16:43Z">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Elsa Ordway" w:id="393" w:date="2024-09-09T01:19:01Z">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595" w:date="2024-08-27T20:41:29Z">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596" w:date="2024-08-27T22:40:08Z">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62" w:date="2024-09-11T04:26:17Z">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401" w:date="2024-09-09T01:27:40Z">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398" w:date="2024-09-09T01:08:52Z">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397" w:date="2024-09-09T01:01:03Z">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Elsa Ordway" w:id="108" w:date="2024-09-12T23:53:33Z">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Matthew Johnson" w:id="502" w:date="2024-08-27T20:37:07Z">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89" w:date="2024-09-09T00:40:33Z">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417" w:date="2024-09-11T04:24:59Z">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700" w:date="2024-09-13T00:07:05Z">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Helene Muller-Landau" w:id="145" w:date="2024-09-09T14:01:17Z">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Renato Braghiere" w:id="561" w:date="2024-08-27T21:44:06Z">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503" w:date="2024-08-27T20:37:23Z">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88" w:date="2024-09-09T00:34:17Z">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564" w:date="2024-08-27T21:26:50Z">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567" w:date="2024-08-27T21:25:13Z">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566" w:date="2024-08-27T21:26:18Z">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572" w:date="2024-08-27T21:25:46Z">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569" w:date="2024-08-27T21:24:23Z">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597" w:date="2024-08-27T20:26:13Z">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598" w:date="2024-08-29T20:50:33Z">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563" w:date="2024-08-27T21:20:50Z">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568" w:date="2024-08-27T21:22:31Z">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24" w:date="2024-08-27T23:47:30Z">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565" w:date="2024-08-27T21:21:42Z">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571" w:date="2024-08-27T21:29:58Z">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570" w:date="2024-08-27T21:29:24Z">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224" w:date="2024-09-10T07:35:41Z">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Maria Santos" w:id="342" w:date="2024-09-13T10:35:09Z">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https://www.sciencedirect.com/science/article/pii/S0959378023000845?casa_token=REEzLbHes30AAAAA:AEvnR3-btGoMD8dND_9xJO6fc47_NEF8n5vDjKvtD2TKT-L66Bw_DRO1wUpZaYkt2kYw_Vy1aw</w:t>
      </w:r>
    </w:p>
  </w:comment>
  <w:comment w:author="Elsa Ordway" w:id="305" w:date="2024-08-12T17:04:59Z">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306" w:date="2024-09-04T17:30:02Z">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109" w:date="2024-09-10T07:44:12Z">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110" w:date="2024-09-10T07:45:59Z">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222" w:date="2024-09-10T07:34:42Z">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Elsa Ordway" w:id="644" w:date="2024-09-12T23:23:14Z">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@yovitaivanova@gmail.com, can you please work to condense this to 1 paragraph here, but work with @zaunbrecher@ucla.edu to integrate some of this information into the Earth Science to Action section -either in the Biodiversity or Agriculture section.</w:t>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Fabian Schneider" w:id="223" w:date="2024-09-10T07:35:24Z">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558" w:date="2024-08-27T23:23:59Z">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Regina Eckert" w:id="675" w:date="2024-09-12T23:22:55Z">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writing up three paragraphs to match the categories and will add that content tomorrow. Let me know if this will cover it, or if there are other aspects you want to include.</w:t>
      </w:r>
    </w:p>
  </w:comment>
  <w:comment w:author="Elsa Ordway" w:id="676" w:date="2024-09-13T15:50:00Z">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This looks perfect! Thank you</w:t>
      </w:r>
    </w:p>
  </w:comment>
  <w:comment w:author="YUE LI" w:id="478" w:date="2024-09-12T18:59:24Z">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Sarah, could you please help add some texts here about the hydroperiods and convective development?</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already added texts regarding the hydrological interaction with the disturbance such as deforestation, degradation in the texts above.</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Matthew Johnson" w:id="127" w:date="2024-08-27T23:29:01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221" w:date="2024-09-10T07:33:32Z">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219" w:date="2024-09-10T07:33:51Z">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YUE LI" w:id="482" w:date="2024-09-12T19:03:49Z">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https://www.science.org/doi/10.1126/science.aal4108</w:t>
      </w:r>
    </w:p>
  </w:comment>
  <w:comment w:author="Elsa Ordway" w:id="615" w:date="2024-09-12T23:33:22Z">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Congo Basin Science Initiative, CongoFlux, KADI, ICOS, One Forest Vision, Science Panel for the Congo, GEO-TREES, AMMI (Africa Master's of Machine Intelligence - via AIMS), AGEOS</w:t>
      </w:r>
    </w:p>
  </w:comment>
  <w:comment w:author="Renato Braghiere" w:id="601" w:date="2024-08-27T23:24:26Z">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220" w:date="2024-09-10T07:33:17Z">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528" w:date="2024-08-02T22:14:30Z">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710" w:date="2024-09-03T12:19:10Z">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YUE LI" w:id="484" w:date="2024-09-12T19:11:31Z">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10.1017/9781009157896.010</w:t>
      </w:r>
    </w:p>
  </w:comment>
  <w:comment w:author="Adia Bey" w:id="730" w:date="2024-08-01T15:27:42Z">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731" w:date="2024-08-03T00:27:02Z">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112" w:date="2024-08-27T09:23:22Z">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111" w:date="2024-09-10T07:46:24Z">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YUE LI" w:id="485" w:date="2024-09-12T19:12:09Z">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https://doi.org/10.1038/s44221-023-00128-y</w:t>
      </w:r>
    </w:p>
  </w:comment>
  <w:comment w:author="Elsa Ordway" w:id="7" w:date="2024-08-02T21:43:31Z">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Michael Keller" w:id="652" w:date="2024-08-27T22:53:13Z">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we need to state somewhere (here?) that we are proposing a stand-alone project for TE with NO DEPENDENCIES.  NASA hates dependencies.  However, it is not a bad strategy to say that the project is attractive and is likely to attract addtional funding.</w:t>
      </w:r>
    </w:p>
  </w:comment>
  <w:comment w:author="Elsa Ordway" w:id="647" w:date="2024-08-20T18:23:53Z">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648" w:date="2024-08-26T11:32:32Z">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148" w:date="2024-09-09T14:05:06Z">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562" w:date="2024-08-27T21:19:54Z">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25" w:date="2024-08-27T22:59:25Z">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YUE LI" w:id="463" w:date="2024-09-12T18:54:19Z">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https://www.science.org/doi/10.1126/science.abp8622</w:t>
      </w:r>
    </w:p>
  </w:comment>
  <w:comment w:author="Helene Muller-Landau" w:id="154" w:date="2024-09-09T14:11:52Z">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YUE LI" w:id="464" w:date="2024-09-12T18:54:36Z">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https://www.nature.com/articles/s41467-021-22050-1#Abs1</w:t>
      </w:r>
    </w:p>
  </w:comment>
  <w:comment w:author="YUE LI" w:id="465" w:date="2024-09-12T18:54:49Z">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comment>
  <w:comment w:author="Elsa Ordway" w:id="643" w:date="2024-09-12T23:19:03Z">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@yovitaivanova@gmail.com can you define this acronym?</w:t>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Helene Muller-Landau" w:id="187" w:date="2024-09-09T14:40:25Z">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YUE LI" w:id="466" w:date="2024-09-12T18:55:35Z">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have a small review paper in New Phytologist, which is in press. I can update this ref once it gets published soon.</w:t>
      </w:r>
    </w:p>
  </w:comment>
  <w:comment w:author="Michael Keller" w:id="20" w:date="2024-09-12T18:46:48Z">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https://doi.org/10.1111/plb.13638</w:t>
      </w:r>
    </w:p>
  </w:comment>
  <w:comment w:author="Le Bienfaiteur Sagang Takougoum" w:id="412" w:date="2024-08-27T22:32:45Z">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YUE LI" w:id="483" w:date="2024-09-12T19:06:10Z">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https://onlinelibrary.wiley.com/doi/full/10.1111/gcb.16293</w:t>
      </w:r>
    </w:p>
  </w:comment>
  <w:comment w:author="Michelle Wong" w:id="453" w:date="2024-08-27T14:14:43Z">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Anabelle Cardoso" w:id="537" w:date="2024-09-12T08:33:01Z">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wont put a specific timeframe on here because I don't think there's consensus - but @katherine.d.chadwick@jpl.nasa.gov  may be able to add some text about a range of acceptability</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Elsa Ordway" w:id="538" w:date="2024-09-12T20:21:32Z">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timeframe in Section 6.2 description of Optimal, Baseline, and Threshold</w:t>
      </w:r>
    </w:p>
  </w:comment>
  <w:comment w:author="Michelle Wong" w:id="146" w:date="2024-09-08T19:58:05Z">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52" w:date="2024-09-08T20:22:18Z">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70" w:date="2024-09-08T19:46:02Z">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71" w:date="2024-09-09T20:06:36Z">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72" w:date="2024-09-09T20:07:13Z">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73" w:date="2024-09-10T00:51:56Z">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56" w:date="2024-08-27T14:05:18Z">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50" w:date="2024-09-08T20:09:29Z">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55" w:date="2024-08-27T14:11:33Z">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Elsa Ordway" w:id="554" w:date="2024-09-13T15:41:44Z">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@essikane@gmail.com thank you for this! I'll integrate this with the table below</w:t>
      </w:r>
    </w:p>
  </w:comment>
  <w:comment w:author="Matthew Johnson" w:id="456" w:date="2024-08-27T14:18:11Z">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540" w:date="2024-09-13T15:23:43Z">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29" w:date="2024-08-30T14:46:54Z">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724" w:date="2024-08-20T18:15:31Z">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725" w:date="2024-08-22T21:35:42Z">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49" w:date="2024-09-08T19:58:31Z">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65" w:date="2024-08-27T14:14:13Z">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38" w:date="2024-09-04T02:31:44Z">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39" w:date="2024-09-04T02:32:15Z">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Matthew Johnson" w:id="140" w:date="2024-09-13T16:55:51Z">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 I have a paragraph in Sect. 5 currently discussing the challenges of remote-sensing in the tropics.  If you think it should go here please feel free to use that text.</w:t>
      </w:r>
    </w:p>
  </w:comment>
  <w:comment w:author="Elsa Ordway" w:id="281" w:date="2024-09-08T20:29:44Z">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move/integrate into biogeochemical cycles section above</w:t>
      </w:r>
    </w:p>
  </w:comment>
  <w:comment w:author="Elsa Ordway" w:id="282" w:date="2024-09-09T19:31:13Z">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@michelle.y.wong@yale.edu; @matthew.s.johnson@nasa.gov</w:t>
      </w:r>
    </w:p>
  </w:comment>
  <w:comment w:author="Matthew Johnson" w:id="283" w:date="2024-09-09T20:04:08Z">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Helene or Michelle, do you two have a preference of whether to move this to Biogeochemical Cycles?  I dont have a feeling one way or the other.</w:t>
      </w:r>
    </w:p>
  </w:comment>
  <w:comment w:author="Elsa Ordway" w:id="699" w:date="2024-08-20T17:46:47Z">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86" w:date="2024-09-08T21:01:10Z">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649" w:date="2024-08-20T17:49:27Z">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 for unsolicited mechanisms with quick turnaround times if in alignment w NSF:</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RCN - cap is $500k up to 5 years</w:t>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RISE! - especially if there's a workforce devleopment / professional development (not of students, but also scientists)</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Geoscience Opportunities for Leadership in Diversity (GOLD-EN)</w:t>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EArly-concept Grants for Exploratory Research (EAGER) Proposal</w:t>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w:t>
      </w:r>
    </w:p>
  </w:comment>
  <w:comment w:author="Elsa Ordway" w:id="704" w:date="2024-09-04T02:24:17Z">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Michael Keller" w:id="705" w:date="2024-09-12T19:09:19Z">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maybe not.  This may not be the place to make the capacity building plan specific.</w:t>
      </w:r>
    </w:p>
  </w:comment>
  <w:comment w:author="Elsa Ordway" w:id="625" w:date="2024-09-09T05:27:21Z">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43" w:date="2024-09-09T05:26:17Z">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147" w:date="2024-09-08T20:39:22Z">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40" w:date="2024-09-08T20:40:40Z">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41" w:date="2024-09-08T21:13:17Z">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42" w:date="2024-09-08T21:22:19Z">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43" w:date="2024-09-08T21:43:12Z">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44" w:date="2024-09-09T02:37:55Z">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71" w:date="2024-09-09T05:30:30Z">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49" w:date="2024-09-10T23:59:27Z">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51" w:date="2024-09-10T23:59:56Z">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50" w:date="2024-09-10T23:59:41Z">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86" w:date="2024-09-09T03:52:19Z">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559" w:date="2024-09-09T04:27:04Z">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102" w:date="2024-09-09T04:20:12Z">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Marcos Longo" w:id="609" w:date="2024-09-05T00:09:51Z">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52" w:date="2024-09-09T19:37:28Z">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611" w:date="2024-09-05T00:10:42Z">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Sarah Worden" w:id="297" w:date="2024-09-09T03:43:30Z">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408" w:date="2024-09-10T14:18:31Z">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47" w:date="2024-09-04T03:49:31Z">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96" w:date="2024-09-09T03:42:48Z">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24" w:date="2024-09-04T03:50:54Z">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608" w:date="2024-09-05T00:18:41Z">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404" w:date="2024-09-10T14:17:08Z">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405" w:date="2024-09-10T14:17:37Z">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sarah worden" w:id="285" w:date="2024-09-09T02:11:41Z">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https://hdl.handle.net/10161/1352</w:t>
      </w:r>
    </w:p>
  </w:comment>
  <w:comment w:author="sarah worden" w:id="286" w:date="2024-09-09T02:11:50Z">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thesis</w:t>
      </w:r>
    </w:p>
  </w:comment>
  <w:comment w:author="Matthew Johnson" w:id="406" w:date="2024-09-10T14:17:41Z">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77" w:date="2024-09-09T02:10:09Z">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407" w:date="2024-09-10T14:18:28Z">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533" w:date="2024-09-10T05:08:12Z">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534" w:date="2024-09-12T09:10:12Z">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 i've added some notes here but I dont think this is what you were looking for? what kinds of details would be useful here - I'm happy to write more just let me know what you need (and do you the bullet point content in red included?)</w:t>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someone else has already done the field observation bit so I will leave that for now!</w:t>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elsaordway@ucla.edu_</w:t>
      </w:r>
    </w:p>
  </w:comment>
  <w:comment w:author="Anabelle Cardoso" w:id="535" w:date="2024-09-12T15:08:20Z">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 if you want to do custom mosaicked data products like bioscape is doing (L3 products for the instruments where they are all tapped to a common grid) - then this should be written into the work plan because its not something jpl will do as standard/included and will require extra funding. if in scope, I highly recommend this, phil b is doing it for us and I think the community is going to really appreciate how much easier it'll make the multi-instrument data to work with. if you'd like me to add text on this somewhere let me know (I've got stuff I can pull from bioscape)</w:t>
      </w:r>
    </w:p>
  </w:comment>
  <w:comment w:author="sarah worden" w:id="274" w:date="2024-09-09T02:09:03Z">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612" w:date="2024-09-05T00:11:23Z">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57" w:date="2024-09-09T02:05:04Z">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613" w:date="2024-09-05T00:12:01Z">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64" w:date="2024-09-09T02:08:16Z">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445" w:date="2024-09-10T20:47:59Z">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63" w:date="2024-09-09T02:07:58Z">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sarah worden" w:id="276" w:date="2024-09-09T02:09:52Z">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sarah worden" w:id="292" w:date="2024-09-09T02:14:11Z">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https://doi.org/10.1038/s41467-018-05668-6</w:t>
      </w:r>
    </w:p>
  </w:comment>
  <w:comment w:author="Elsa Ordway" w:id="718" w:date="2024-09-09T02:13:48Z">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75" w:date="2024-09-09T02:09:26Z">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610" w:date="2024-09-05T00:17:00Z">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82" w:date="2024-09-09T02:13:30Z">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Helene Muller-Landau" w:id="183" w:date="2024-09-11T16:00:53Z">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Flack-Prain, S., P. Meir, Y. Malhi, T. L. Smallman, and M. Williams. 2019. The importance of physiological, structural and trait responses to drought stress in driving spatial and temporal variation in GPP across Amazon forests. Biogeosciences, 16: 4463-4484. https://doi.org/10.5194/bg-16-4463-2019</w:t>
      </w:r>
    </w:p>
  </w:comment>
  <w:comment w:author="Matthew Johnson" w:id="403" w:date="2024-09-10T14:16:53Z">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53" w:date="2024-09-09T02:03:29Z">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47" w:date="2024-09-10T23:59:05Z">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72" w:date="2024-09-10T05:03:08Z">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73" w:date="2024-09-10T16:35:26Z">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74" w:date="2024-09-10T17:58:02Z">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sarah worden" w:id="289" w:date="2024-09-09T02:13:26Z">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105" w:date="2024-09-10T04:42:56Z">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44" w:date="2024-09-09T01:59:38Z">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sarah worden" w:id="288" w:date="2024-09-09T02:12:49Z">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https://doi.org/10.1111/gcb.14293</w:t>
      </w:r>
    </w:p>
  </w:comment>
  <w:comment w:author="Adia Bey" w:id="703" w:date="2024-09-03T18:59:48Z">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414" w:date="2024-09-09T01:58:00Z">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49" w:date="2024-08-15T15:21:38Z">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0" w:date="2024-08-26T16:55:15Z">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1" w:date="2024-08-15T15:21:38Z">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2" w:date="2024-08-26T16:55:15Z">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8" w:date="2024-08-15T15:21:38Z">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9" w:date="2024-08-26T16:55:15Z">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413" w:date="2024-09-09T01:55:29Z">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48" w:date="2024-09-10T23:59:15Z">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55" w:date="2024-09-09T02:04:26Z">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402" w:date="2024-09-10T14:16:40Z">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62" w:date="2024-09-09T02:07:48Z">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54" w:date="2024-09-09T02:04:02Z">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61" w:date="2024-09-09T02:07:26Z">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716" w:date="2024-09-03T19:34:02Z">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519" w:date="2024-09-10T23:54:05Z">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480" w:date="2024-09-09T01:42:13Z">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Elsa Ordway" w:id="521" w:date="2024-09-10T23:53:05Z">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409" w:date="2024-09-09T01:34:27Z">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520" w:date="2024-09-10T23:51:38Z">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60" w:date="2024-09-09T02:06:47Z">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410" w:date="2024-09-09T01:34:05Z">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59" w:date="2024-09-09T02:06:05Z">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50" w:date="2024-09-09T02:02:26Z">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1" w:date="2024-08-15T15:15:22Z">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49" w:date="2024-09-09T02:01:42Z">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F">
    <w:pPr>
      <w:rPr>
        <w:color w:val="0000ff"/>
      </w:rPr>
    </w:pPr>
    <w:r w:rsidDel="00000000" w:rsidR="00000000" w:rsidRPr="00000000">
      <w:rPr>
        <w:rtl w:val="0"/>
      </w:rPr>
    </w:r>
  </w:p>
  <w:p w:rsidR="00000000" w:rsidDel="00000000" w:rsidP="00000000" w:rsidRDefault="00000000" w:rsidRPr="00000000" w14:paraId="00000A4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A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29.0" w:type="dxa"/>
        <w:left w:w="43.0" w:type="dxa"/>
        <w:bottom w:w="29.0" w:type="dxa"/>
        <w:right w:w="43.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paperpile.com/c/gMdJbo/L9zxN" TargetMode="External"/><Relationship Id="rId42" Type="http://schemas.openxmlformats.org/officeDocument/2006/relationships/hyperlink" Target="https://paperpile.com/c/ovIUza/FoUS+HHQU+ZxJz+MUqe" TargetMode="External"/><Relationship Id="rId41" Type="http://schemas.openxmlformats.org/officeDocument/2006/relationships/hyperlink" Target="https://paperpile.com/c/ovIUza/Chrq+nNbr"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paperpile.com/c/gMdJbo/q4lha"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paperpile.com/c/gMdJbo/8aJWF"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paperpile.com/c/gMdJbo/M0ek"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s://paperpile.com/c/gMdJbo/Oqo0O"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paperpile.com/c/gMdJbo/m10J8+IwPWt+Rqs0e"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paperpile.com/c/gMdJbo/NfoJ+QrN0+M0ek+WVni+y0P1" TargetMode="External"/><Relationship Id="rId185" Type="http://schemas.openxmlformats.org/officeDocument/2006/relationships/hyperlink" Target="https://paperpile.com/c/gMdJbo/SlHIN+cKbKV+eTw1y"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paperpile.com/c/gMdJbo/ydSLE+b3f4f" TargetMode="External"/><Relationship Id="rId189" Type="http://schemas.openxmlformats.org/officeDocument/2006/relationships/hyperlink" Target="https://paperpile.com/c/gMdJbo/gc2Z6+clnnk" TargetMode="External"/><Relationship Id="rId188" Type="http://schemas.openxmlformats.org/officeDocument/2006/relationships/hyperlink" Target="https://paperpile.com/c/gMdJbo/agClR"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iirc+CruA" TargetMode="External"/><Relationship Id="rId183" Type="http://schemas.openxmlformats.org/officeDocument/2006/relationships/hyperlink" Target="https://doi.org/10.1038/s41558-023-01776-4" TargetMode="External"/><Relationship Id="rId32" Type="http://schemas.openxmlformats.org/officeDocument/2006/relationships/hyperlink" Target="https://paperpile.com/c/ovIUza/iirc+CruA" TargetMode="External"/><Relationship Id="rId182" Type="http://schemas.openxmlformats.org/officeDocument/2006/relationships/hyperlink" Target="https://doi.org/10.1073/pnas.1204651110" TargetMode="External"/><Relationship Id="rId35" Type="http://schemas.openxmlformats.org/officeDocument/2006/relationships/hyperlink" Target="https://paperpile.com/c/ovIUza/MoNo" TargetMode="External"/><Relationship Id="rId181" Type="http://schemas.openxmlformats.org/officeDocument/2006/relationships/hyperlink" Target="https://doi.org/10.1073/pnas.2003169118" TargetMode="External"/><Relationship Id="rId34" Type="http://schemas.openxmlformats.org/officeDocument/2006/relationships/hyperlink" Target="https://paperpile.com/c/ovIUza/MoNo" TargetMode="External"/><Relationship Id="rId180" Type="http://schemas.openxmlformats.org/officeDocument/2006/relationships/hyperlink" Target="https://doi.org/10.1098/rstb.2012.0306" TargetMode="External"/><Relationship Id="rId37" Type="http://schemas.openxmlformats.org/officeDocument/2006/relationships/hyperlink" Target="https://paperpile.com/c/ovIUza/Chrq+nNbr" TargetMode="External"/><Relationship Id="rId176" Type="http://schemas.openxmlformats.org/officeDocument/2006/relationships/hyperlink" Target="https://doi.org/10.1073/pnas.2019377118" TargetMode="External"/><Relationship Id="rId36" Type="http://schemas.openxmlformats.org/officeDocument/2006/relationships/hyperlink" Target="https://paperpile.com/c/ovIUza/MoNo" TargetMode="External"/><Relationship Id="rId175" Type="http://schemas.openxmlformats.org/officeDocument/2006/relationships/hyperlink" Target="https://doi.org/10.1890/14-1528.1" TargetMode="External"/><Relationship Id="rId39" Type="http://schemas.openxmlformats.org/officeDocument/2006/relationships/hyperlink" Target="https://paperpile.com/c/ovIUza/Chrq+nNbr" TargetMode="External"/><Relationship Id="rId174" Type="http://schemas.openxmlformats.org/officeDocument/2006/relationships/hyperlink" Target="https://doi.org/10.1073/pnas.2116626119" TargetMode="External"/><Relationship Id="rId38" Type="http://schemas.openxmlformats.org/officeDocument/2006/relationships/hyperlink" Target="https://paperpile.com/c/ovIUza/Chrq+nNbr" TargetMode="External"/><Relationship Id="rId173" Type="http://schemas.openxmlformats.org/officeDocument/2006/relationships/hyperlink" Target="https://doi.org/10.1146/annurev-earth-082517-010235" TargetMode="External"/><Relationship Id="rId179" Type="http://schemas.openxmlformats.org/officeDocument/2006/relationships/hyperlink" Target="https://doi.org/10.1073/pnas.2019377118" TargetMode="External"/><Relationship Id="rId178" Type="http://schemas.openxmlformats.org/officeDocument/2006/relationships/hyperlink" Target="https://doi.org/10.1073/pnas.2019377118" TargetMode="External"/><Relationship Id="rId177" Type="http://schemas.openxmlformats.org/officeDocument/2006/relationships/hyperlink" Target="https://doi.org/10.1073/pnas.2019377118" TargetMode="External"/><Relationship Id="rId20" Type="http://schemas.openxmlformats.org/officeDocument/2006/relationships/hyperlink" Target="https://paperpile.com/c/ovIUza/J2Id+7TNp+vM0J"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LDiS" TargetMode="External"/><Relationship Id="rId24" Type="http://schemas.openxmlformats.org/officeDocument/2006/relationships/hyperlink" Target="https://paperpile.com/c/ovIUza/FPcy+yMq6" TargetMode="External"/><Relationship Id="rId23" Type="http://schemas.openxmlformats.org/officeDocument/2006/relationships/hyperlink" Target="https://paperpile.com/c/ovIUza/LDiS"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FPcy+yMq6"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iirc+CruA" TargetMode="External"/><Relationship Id="rId11" Type="http://schemas.openxmlformats.org/officeDocument/2006/relationships/hyperlink" Target="https://www.nature.com/articles/s41586-024-07602-x" TargetMode="External"/><Relationship Id="rId10" Type="http://schemas.openxmlformats.org/officeDocument/2006/relationships/hyperlink" Target="https://drive.google.com/file/d/1r9vFP5H4r7QVy379OSeGuPAWdINTQuRj/view?usp=sharing" TargetMode="External"/><Relationship Id="rId13" Type="http://schemas.openxmlformats.org/officeDocument/2006/relationships/hyperlink" Target="https://agupubs.onlinelibrary.wiley.com/doi/full/10.1029/2023JG007421#jgrg22473-bib-0124" TargetMode="External"/><Relationship Id="rId12" Type="http://schemas.openxmlformats.org/officeDocument/2006/relationships/hyperlink" Target="https://www.nature.com/articles/s41586-022-05679-w"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agupubs.onlinelibrary.wiley.com/doi/full/10.1029/2018GL080516" TargetMode="External"/><Relationship Id="rId14" Type="http://schemas.openxmlformats.org/officeDocument/2006/relationships/hyperlink" Target="https://paperpile.com/c/ovIUza/J2Id+7TNp+vM0J" TargetMode="External"/><Relationship Id="rId197" Type="http://schemas.openxmlformats.org/officeDocument/2006/relationships/hyperlink" Target="https://iopscience.iop.org/article/10.1088/1748-9326/ac61c4/meta"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nyaspubs.onlinelibrary.wiley.com/doi/full/10.1111/nyas.14337"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iopscience.iop.org/article/10.1088/1748-9326/ab22d6/meta"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doi.org/10.1002/2013JD021349" TargetMode="External"/><Relationship Id="rId84" Type="http://schemas.openxmlformats.org/officeDocument/2006/relationships/hyperlink" Target="https://doi.org/10.5194/acp-20-13283-2020" TargetMode="External"/><Relationship Id="rId83" Type="http://schemas.openxmlformats.org/officeDocument/2006/relationships/hyperlink" Target="https://paperpile.com/c/ovIUza/YQKg" TargetMode="External"/><Relationship Id="rId86" Type="http://schemas.openxmlformats.org/officeDocument/2006/relationships/hyperlink" Target="https://doi.org/10.5194/acp-22-8639-2022" TargetMode="External"/><Relationship Id="rId85" Type="http://schemas.openxmlformats.org/officeDocument/2006/relationships/hyperlink" Target="https://doi.org/10.1029/2007JD009449" TargetMode="External"/><Relationship Id="rId88" Type="http://schemas.openxmlformats.org/officeDocument/2006/relationships/hyperlink" Target="https://doi.org/10.1007/s00382-023-06903-7" TargetMode="External"/><Relationship Id="rId150" Type="http://schemas.openxmlformats.org/officeDocument/2006/relationships/hyperlink" Target="https://link.springer.com/article/10.1007/s00704-011-0465-1" TargetMode="External"/><Relationship Id="rId271" Type="http://schemas.openxmlformats.org/officeDocument/2006/relationships/hyperlink" Target="https://www.met.psu.edu/" TargetMode="External"/><Relationship Id="rId87" Type="http://schemas.openxmlformats.org/officeDocument/2006/relationships/hyperlink" Target="https://doi.org/10.1002/2015GL065063" TargetMode="External"/><Relationship Id="rId270" Type="http://schemas.openxmlformats.org/officeDocument/2006/relationships/hyperlink" Target="https://www.gob.pe/unp" TargetMode="External"/><Relationship Id="rId89" Type="http://schemas.openxmlformats.org/officeDocument/2006/relationships/hyperlink" Target="https://rmets.onlinelibrary.wiley.com/doi/full/10.1002/joc.5171" TargetMode="External"/><Relationship Id="rId80" Type="http://schemas.openxmlformats.org/officeDocument/2006/relationships/hyperlink" Target="https://paperpile.com/c/ovIUza/YQKg" TargetMode="External"/><Relationship Id="rId82" Type="http://schemas.openxmlformats.org/officeDocument/2006/relationships/hyperlink" Target="https://doi.org/10.1073/pnas.1906091116" TargetMode="External"/><Relationship Id="rId81" Type="http://schemas.openxmlformats.org/officeDocument/2006/relationships/hyperlink" Target="https://paperpile.com/c/ovIUza/YQK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aperpile.com/c/gMdJbo/Kyl6g+xVK1H+gc1mx" TargetMode="External"/><Relationship Id="rId4" Type="http://schemas.openxmlformats.org/officeDocument/2006/relationships/fontTable" Target="fontTable.xml"/><Relationship Id="rId148" Type="http://schemas.openxmlformats.org/officeDocument/2006/relationships/hyperlink" Target="https://www.nature.com/articles/s41586-023-06391-z" TargetMode="External"/><Relationship Id="rId269" Type="http://schemas.openxmlformats.org/officeDocument/2006/relationships/hyperlink" Target="https://alliancebioversityciat.org/" TargetMode="External"/><Relationship Id="rId9"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43" Type="http://schemas.openxmlformats.org/officeDocument/2006/relationships/hyperlink" Target="https://paperpile.com/c/ovIUza/FyA7D+QrVfD" TargetMode="External"/><Relationship Id="rId264" Type="http://schemas.openxmlformats.org/officeDocument/2006/relationships/hyperlink" Target="https://www.cbd.int/gbf/targets" TargetMode="External"/><Relationship Id="rId142" Type="http://schemas.openxmlformats.org/officeDocument/2006/relationships/hyperlink" Target="https://paperpile.com/c/ovIUza/FyA7D+QrVfD" TargetMode="External"/><Relationship Id="rId263" Type="http://schemas.openxmlformats.org/officeDocument/2006/relationships/hyperlink" Target="https://files.ipbes.net/ipbes-web-prod-public-files/2024-06/decision_10_1_annex-ii.pdf" TargetMode="External"/><Relationship Id="rId141" Type="http://schemas.openxmlformats.org/officeDocument/2006/relationships/hyperlink" Target="https://paperpile.com/c/ovIUza/8ori+NFvI+kmVD" TargetMode="External"/><Relationship Id="rId262" Type="http://schemas.openxmlformats.org/officeDocument/2006/relationships/hyperlink" Target="https://files.ipbes.net/ipbes-web-prod-public-files/2024-06/decision_10_1_annex-ii.pdf" TargetMode="External"/><Relationship Id="rId140" Type="http://schemas.openxmlformats.org/officeDocument/2006/relationships/hyperlink" Target="https://paperpile.com/c/ovIUza/8ori+NFvI+kmVD" TargetMode="External"/><Relationship Id="rId261" Type="http://schemas.openxmlformats.org/officeDocument/2006/relationships/hyperlink" Target="https://files.ipbes.net/ipbes-web-prod-public-files/2024-06/decision_10_1_annex-ii.pdf" TargetMode="External"/><Relationship Id="rId5" Type="http://schemas.openxmlformats.org/officeDocument/2006/relationships/footnotes" Target="footnotes.xml"/><Relationship Id="rId147" Type="http://schemas.openxmlformats.org/officeDocument/2006/relationships/hyperlink" Target="https://agupubs.onlinelibrary.wiley.com/doi/10.1029/2007JG000632" TargetMode="External"/><Relationship Id="rId268" Type="http://schemas.openxmlformats.org/officeDocument/2006/relationships/hyperlink" Target="https://apps.ipcc.ch/glossary/" TargetMode="External"/><Relationship Id="rId6" Type="http://schemas.openxmlformats.org/officeDocument/2006/relationships/numbering" Target="numbering.xml"/><Relationship Id="rId146" Type="http://schemas.openxmlformats.org/officeDocument/2006/relationships/hyperlink" Target="https://paperpile.com/c/ovIUza/FyA7D+QrVfD" TargetMode="External"/><Relationship Id="rId267" Type="http://schemas.openxmlformats.org/officeDocument/2006/relationships/hyperlink" Target="https://apps.ipcc.ch/glossary/" TargetMode="External"/><Relationship Id="rId7" Type="http://schemas.openxmlformats.org/officeDocument/2006/relationships/styles" Target="styles.xml"/><Relationship Id="rId145" Type="http://schemas.openxmlformats.org/officeDocument/2006/relationships/hyperlink" Target="https://paperpile.com/c/ovIUza/FyA7D+QrVfD" TargetMode="External"/><Relationship Id="rId266" Type="http://schemas.openxmlformats.org/officeDocument/2006/relationships/hyperlink" Target="https://doi.org/10.1038/s41559-024-02356-1"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paperpile.com/c/ovIUza/FyA7D+QrVfD" TargetMode="External"/><Relationship Id="rId265" Type="http://schemas.openxmlformats.org/officeDocument/2006/relationships/hyperlink" Target="https://apps.ipcc.ch/glossary/" TargetMode="External"/><Relationship Id="rId73" Type="http://schemas.openxmlformats.org/officeDocument/2006/relationships/hyperlink" Target="https://paperpile.com/c/ovIUza/XlMK+2OlF+Ykxm"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9zs5+pHwu" TargetMode="External"/><Relationship Id="rId77" Type="http://schemas.openxmlformats.org/officeDocument/2006/relationships/hyperlink" Target="https://paperpile.com/c/ovIUza/9zs5+pHwu" TargetMode="External"/><Relationship Id="rId260" Type="http://schemas.openxmlformats.org/officeDocument/2006/relationships/hyperlink" Target="https://www.cbd.int/gbf/targets/2/" TargetMode="External"/><Relationship Id="rId76" Type="http://schemas.openxmlformats.org/officeDocument/2006/relationships/hyperlink" Target="https://paperpile.com/c/ovIUza/9zs5+pHwu" TargetMode="External"/><Relationship Id="rId79" Type="http://schemas.openxmlformats.org/officeDocument/2006/relationships/hyperlink" Target="https://paperpile.com/c/ovIUza/YQKg" TargetMode="External"/><Relationship Id="rId78" Type="http://schemas.openxmlformats.org/officeDocument/2006/relationships/hyperlink" Target="https://paperpile.com/c/ovIUza/9zs5+pHwu"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paperpile.com/c/ovIUza/8ori+NFvI+kmVD" TargetMode="External"/><Relationship Id="rId138" Type="http://schemas.openxmlformats.org/officeDocument/2006/relationships/hyperlink" Target="https://paperpile.com/c/ovIUza/8ori+NFvI+kmVD" TargetMode="External"/><Relationship Id="rId259" Type="http://schemas.openxmlformats.org/officeDocument/2006/relationships/hyperlink" Target="https://www.cbd.int/gbf/targets/1" TargetMode="External"/><Relationship Id="rId137" Type="http://schemas.openxmlformats.org/officeDocument/2006/relationships/hyperlink" Target="https://paperpile.com/c/ovIUza/8ori+NFvI+kmVD" TargetMode="External"/><Relationship Id="rId258" Type="http://schemas.openxmlformats.org/officeDocument/2006/relationships/image" Target="media/image4.png"/><Relationship Id="rId132" Type="http://schemas.openxmlformats.org/officeDocument/2006/relationships/hyperlink" Target="https://paperpile.com/c/ovIUza/B1av+RyhY" TargetMode="External"/><Relationship Id="rId253" Type="http://schemas.openxmlformats.org/officeDocument/2006/relationships/hyperlink" Target="https://www.earthdata.nasa.gov/esdis/esco/standards-and-practices/preservation-content-spec" TargetMode="External"/><Relationship Id="rId131" Type="http://schemas.openxmlformats.org/officeDocument/2006/relationships/hyperlink" Target="https://paperpile.com/c/ovIUza/B1av+RyhY" TargetMode="External"/><Relationship Id="rId252" Type="http://schemas.openxmlformats.org/officeDocument/2006/relationships/hyperlink" Target="https://docs.google.com/presentation/u/0/d/1I1VCZSjVCHu4JMfPi1QtXO5UI4u8tuRA-mqUeMGHtvM/edit" TargetMode="External"/><Relationship Id="rId130" Type="http://schemas.openxmlformats.org/officeDocument/2006/relationships/hyperlink" Target="https://paperpile.com/c/ovIUza/B1av+RyhY" TargetMode="External"/><Relationship Id="rId251" Type="http://schemas.openxmlformats.org/officeDocument/2006/relationships/image" Target="media/image1.png"/><Relationship Id="rId250" Type="http://schemas.openxmlformats.org/officeDocument/2006/relationships/hyperlink" Target="https://new.nsf.gov/policies/pappg/24-1/ch-2-proposal-preparation#ch2F3" TargetMode="External"/><Relationship Id="rId136" Type="http://schemas.openxmlformats.org/officeDocument/2006/relationships/hyperlink" Target="https://paperpile.com/c/ovIUza/8ori+NFvI+kmVD" TargetMode="External"/><Relationship Id="rId257" Type="http://schemas.openxmlformats.org/officeDocument/2006/relationships/hyperlink" Target="https://nasa.github.io/Transform-to-Open-Science/os101-modules/" TargetMode="External"/><Relationship Id="rId135" Type="http://schemas.openxmlformats.org/officeDocument/2006/relationships/hyperlink" Target="https://paperpile.com/c/ovIUza/8ori+NFvI+kmVD" TargetMode="External"/><Relationship Id="rId256" Type="http://schemas.openxmlformats.org/officeDocument/2006/relationships/hyperlink" Target="https://www.earthdata.nasa.gov/esds/maap" TargetMode="External"/><Relationship Id="rId134" Type="http://schemas.openxmlformats.org/officeDocument/2006/relationships/hyperlink" Target="https://paperpile.com/c/ovIUza/B1av+RyhY" TargetMode="External"/><Relationship Id="rId255" Type="http://schemas.openxmlformats.org/officeDocument/2006/relationships/hyperlink" Target="https://www.earthdata.nasa.gov/esds/veda" TargetMode="External"/><Relationship Id="rId133" Type="http://schemas.openxmlformats.org/officeDocument/2006/relationships/hyperlink" Target="https://paperpile.com/c/ovIUza/B1av+RyhY" TargetMode="External"/><Relationship Id="rId254" Type="http://schemas.openxmlformats.org/officeDocument/2006/relationships/hyperlink" Target="https://www.earthdata.nasa.gov/s3fs-public/2022-07/ESDS-RFC-042VERSION1.pdf" TargetMode="External"/><Relationship Id="rId62" Type="http://schemas.openxmlformats.org/officeDocument/2006/relationships/hyperlink" Target="https://doi.org/10.1371/journal.pclm.0000054" TargetMode="External"/><Relationship Id="rId61" Type="http://schemas.openxmlformats.org/officeDocument/2006/relationships/hyperlink" Target="https://doi.org/10.1038/s41558-018-0177-y" TargetMode="External"/><Relationship Id="rId64" Type="http://schemas.openxmlformats.org/officeDocument/2006/relationships/hyperlink" Target="https://agupubs.onlinelibrary.wiley.com/doi/full/10.1002/2014JD022586" TargetMode="External"/><Relationship Id="rId63" Type="http://schemas.openxmlformats.org/officeDocument/2006/relationships/hyperlink" Target="https://iopscience.iop.org/article/10.1088/1748-9326/ac4c1d/meta" TargetMode="External"/><Relationship Id="rId66" Type="http://schemas.openxmlformats.org/officeDocument/2006/relationships/hyperlink" Target="https://paperpile.com/c/ovIUza/XlMK+2OlF+Ykxm" TargetMode="External"/><Relationship Id="rId172" Type="http://schemas.openxmlformats.org/officeDocument/2006/relationships/hyperlink" Target="https://doi.org/10.1146/annurev-earth-082517-010235" TargetMode="External"/><Relationship Id="rId65" Type="http://schemas.openxmlformats.org/officeDocument/2006/relationships/hyperlink" Target="https://www.nature.com/articles/s41586-022-05690-1" TargetMode="External"/><Relationship Id="rId171" Type="http://schemas.openxmlformats.org/officeDocument/2006/relationships/hyperlink" Target="https://doi.org/10.1016/S0378-1127(01)00511-4" TargetMode="External"/><Relationship Id="rId68" Type="http://schemas.openxmlformats.org/officeDocument/2006/relationships/hyperlink" Target="https://paperpile.com/c/ovIUza/XlMK+2OlF+Ykxm" TargetMode="External"/><Relationship Id="rId170" Type="http://schemas.openxmlformats.org/officeDocument/2006/relationships/hyperlink" Target="https://doi.org/10.1073/pnas.1305499111" TargetMode="External"/><Relationship Id="rId67" Type="http://schemas.openxmlformats.org/officeDocument/2006/relationships/hyperlink" Target="https://paperpile.com/c/ovIUza/qpFq" TargetMode="External"/><Relationship Id="rId60" Type="http://schemas.openxmlformats.org/officeDocument/2006/relationships/hyperlink" Target="https://doi.org/10.1029/2010WR009127" TargetMode="External"/><Relationship Id="rId165" Type="http://schemas.openxmlformats.org/officeDocument/2006/relationships/hyperlink" Target="https://doi.org/10.1016/j.atmosres.2018.05.028"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doi.org/10.1029/2018GL080516" TargetMode="External"/><Relationship Id="rId163" Type="http://schemas.openxmlformats.org/officeDocument/2006/relationships/hyperlink" Target="https://doi.org/10.1038/s41467-022-35570-1" TargetMode="External"/><Relationship Id="rId162" Type="http://schemas.openxmlformats.org/officeDocument/2006/relationships/hyperlink" Target="https://doi.org/10.3389/ffgc.2021.698733" TargetMode="External"/><Relationship Id="rId169" Type="http://schemas.openxmlformats.org/officeDocument/2006/relationships/hyperlink" Target="https://doi.org/10.1111/1365-2745.13076" TargetMode="External"/><Relationship Id="rId168" Type="http://schemas.openxmlformats.org/officeDocument/2006/relationships/hyperlink" Target="https://doi.org/10.1002/eap.1576" TargetMode="External"/><Relationship Id="rId167" Type="http://schemas.openxmlformats.org/officeDocument/2006/relationships/hyperlink" Target="https://doi.org/10.1073/pnas.2109285119" TargetMode="External"/><Relationship Id="rId166" Type="http://schemas.openxmlformats.org/officeDocument/2006/relationships/hyperlink" Target="https://doi.org/10.1038/s41467-022-35570-1" TargetMode="External"/><Relationship Id="rId51" Type="http://schemas.openxmlformats.org/officeDocument/2006/relationships/hyperlink" Target="https://agupubs.onlinelibrary.wiley.com/doi/full/10.1002/2017GL076526" TargetMode="External"/><Relationship Id="rId50" Type="http://schemas.openxmlformats.org/officeDocument/2006/relationships/hyperlink" Target="https://paperpile.com/c/ovIUza/FoUS+HHQU+ZxJz+MUqe" TargetMode="External"/><Relationship Id="rId53" Type="http://schemas.openxmlformats.org/officeDocument/2006/relationships/hyperlink" Target="https://www.sciencedirect.com/science/article/pii/S0301479715303935?via%3Dihub#bib10" TargetMode="External"/><Relationship Id="rId52" Type="http://schemas.openxmlformats.org/officeDocument/2006/relationships/hyperlink" Target="http://dx.doi.org/10.1016/S0022-1694(03)00267-1" TargetMode="External"/><Relationship Id="rId55" Type="http://schemas.openxmlformats.org/officeDocument/2006/relationships/hyperlink" Target="https://paperpile.com/c/gMdJbo/gTtBt+MPMLM+TnAjI+EwxMa" TargetMode="External"/><Relationship Id="rId161" Type="http://schemas.openxmlformats.org/officeDocument/2006/relationships/hyperlink" Target="https://doi.org/10.1007/s10584-022-03326-x" TargetMode="External"/><Relationship Id="rId54" Type="http://schemas.openxmlformats.org/officeDocument/2006/relationships/hyperlink" Target="https://paperpile.com/c/ovIUza/1Ghm+fNLl+2TA9+7XOK" TargetMode="External"/><Relationship Id="rId160" Type="http://schemas.openxmlformats.org/officeDocument/2006/relationships/hyperlink" Target="https://paperpile.com/c/ovIUza/zrGk+iDoN+6fAo+yCO2" TargetMode="External"/><Relationship Id="rId57" Type="http://schemas.openxmlformats.org/officeDocument/2006/relationships/hyperlink" Target="https://doi.org/10.1073/pnas.1621516114" TargetMode="External"/><Relationship Id="rId56" Type="http://schemas.openxmlformats.org/officeDocument/2006/relationships/hyperlink" Target="https://doi.org/10.5194/acp-21-12855-2021" TargetMode="External"/><Relationship Id="rId159" Type="http://schemas.openxmlformats.org/officeDocument/2006/relationships/hyperlink" Target="https://paperpile.com/c/ovIUza/zrGk+iDoN+6fAo+yCO2" TargetMode="External"/><Relationship Id="rId59" Type="http://schemas.openxmlformats.org/officeDocument/2006/relationships/hyperlink" Target="https://doi.org/10.1029/2020JG006024" TargetMode="External"/><Relationship Id="rId154" Type="http://schemas.openxmlformats.org/officeDocument/2006/relationships/hyperlink" Target="https://paperpile.com/c/ovIUza/zrGk+iDoN+6fAo+yCO2" TargetMode="External"/><Relationship Id="rId58" Type="http://schemas.openxmlformats.org/officeDocument/2006/relationships/hyperlink" Target="https://doi.org/10.1002/9781119657002.ch11" TargetMode="External"/><Relationship Id="rId153" Type="http://schemas.openxmlformats.org/officeDocument/2006/relationships/hyperlink" Target="https://doi.org/10.1029/2018JD029537" TargetMode="External"/><Relationship Id="rId274" Type="http://schemas.openxmlformats.org/officeDocument/2006/relationships/hyperlink" Target="mailto:pamela.collins@nasa.gov" TargetMode="External"/><Relationship Id="rId152" Type="http://schemas.openxmlformats.org/officeDocument/2006/relationships/hyperlink" Target="https://royalsocietypublishing.org/doi/10.1098/rstb.2012.0312" TargetMode="External"/><Relationship Id="rId273" Type="http://schemas.openxmlformats.org/officeDocument/2006/relationships/hyperlink" Target="https://uclouvain.be/en/research-institutes/eli" TargetMode="External"/><Relationship Id="rId151" Type="http://schemas.openxmlformats.org/officeDocument/2006/relationships/hyperlink" Target="https://onlinelibrary.wiley.com/doi/full/10.1111/gcb.14413" TargetMode="External"/><Relationship Id="rId272" Type="http://schemas.openxmlformats.org/officeDocument/2006/relationships/hyperlink" Target="https://www.spun.earth/" TargetMode="External"/><Relationship Id="rId158" Type="http://schemas.openxmlformats.org/officeDocument/2006/relationships/hyperlink" Target="https://paperpile.com/c/ovIUza/zrGk+iDoN+6fAo+yCO2" TargetMode="External"/><Relationship Id="rId157" Type="http://schemas.openxmlformats.org/officeDocument/2006/relationships/hyperlink" Target="https://paperpile.com/c/ovIUza/zrGk+iDoN+6fAo+yCO2" TargetMode="External"/><Relationship Id="rId156" Type="http://schemas.openxmlformats.org/officeDocument/2006/relationships/hyperlink" Target="https://paperpile.com/c/ovIUza/zrGk+iDoN+6fAo+yCO2" TargetMode="External"/><Relationship Id="rId155" Type="http://schemas.openxmlformats.org/officeDocument/2006/relationships/hyperlink" Target="https://paperpile.com/c/ovIUza/zrGk+iDoN+6fAo+yCO2" TargetMode="External"/><Relationship Id="rId107" Type="http://schemas.openxmlformats.org/officeDocument/2006/relationships/hyperlink" Target="https://link.springer.com/article/10.1007/s00382-019-04728-x" TargetMode="External"/><Relationship Id="rId228" Type="http://schemas.openxmlformats.org/officeDocument/2006/relationships/hyperlink" Target="https://doi.org/10.5194/hess-24-1565-2020" TargetMode="External"/><Relationship Id="rId106" Type="http://schemas.openxmlformats.org/officeDocument/2006/relationships/hyperlink" Target="https://link.springer.com/article/10.1007/s00382-019-05033-3" TargetMode="External"/><Relationship Id="rId227" Type="http://schemas.openxmlformats.org/officeDocument/2006/relationships/hyperlink" Target="https://doi.org/10.5194/hess-25-2279-2021" TargetMode="External"/><Relationship Id="rId105" Type="http://schemas.openxmlformats.org/officeDocument/2006/relationships/hyperlink" Target="https://link.springer.com/article/10.1007/s40641-019-00130-1" TargetMode="External"/><Relationship Id="rId226" Type="http://schemas.openxmlformats.org/officeDocument/2006/relationships/hyperlink" Target="https://doi.org/10.1073/pnas.1514043113" TargetMode="External"/><Relationship Id="rId104" Type="http://schemas.openxmlformats.org/officeDocument/2006/relationships/hyperlink" Target="https://link.springer.com/article/10.1007/s40641-018-0110-5#ref-CR26" TargetMode="External"/><Relationship Id="rId225" Type="http://schemas.openxmlformats.org/officeDocument/2006/relationships/hyperlink" Target="https://iopscience.iop.org/article/10.1088/1748-9326/aad66c/meta" TargetMode="External"/><Relationship Id="rId109" Type="http://schemas.openxmlformats.org/officeDocument/2006/relationships/hyperlink" Target="https://link.springer.com/article/10.1007/s00382-020-05133-5" TargetMode="External"/><Relationship Id="rId108" Type="http://schemas.openxmlformats.org/officeDocument/2006/relationships/hyperlink" Target="https://doi.org/10.1029/2018JD029634" TargetMode="External"/><Relationship Id="rId229" Type="http://schemas.openxmlformats.org/officeDocument/2006/relationships/hyperlink" Target="https://www.sciencedirect.com/science/article/pii/S0048969721020350" TargetMode="External"/><Relationship Id="rId220" Type="http://schemas.openxmlformats.org/officeDocument/2006/relationships/hyperlink" Target="https://www.nature.com/articles/s41467-020-20482-9" TargetMode="External"/><Relationship Id="rId103" Type="http://schemas.openxmlformats.org/officeDocument/2006/relationships/hyperlink" Target="https://www.nature.com/articles/nature13636" TargetMode="External"/><Relationship Id="rId224" Type="http://schemas.openxmlformats.org/officeDocument/2006/relationships/hyperlink" Target="https://doi.org/10.1002/2016RG000517" TargetMode="External"/><Relationship Id="rId102" Type="http://schemas.openxmlformats.org/officeDocument/2006/relationships/hyperlink" Target="https://www.nature.com/articles/s41558-019-0603-9" TargetMode="External"/><Relationship Id="rId223" Type="http://schemas.openxmlformats.org/officeDocument/2006/relationships/hyperlink" Target="https://doi.org/10.3389/fsoil.2022.883236" TargetMode="External"/><Relationship Id="rId101" Type="http://schemas.openxmlformats.org/officeDocument/2006/relationships/hyperlink" Target="https://doi.org/10.1175/JCLI-D-14-00230.1" TargetMode="External"/><Relationship Id="rId222" Type="http://schemas.openxmlformats.org/officeDocument/2006/relationships/hyperlink" Target="https://doi.org/10.1111/j.1365-2486.2008.01813.x" TargetMode="External"/><Relationship Id="rId100" Type="http://schemas.openxmlformats.org/officeDocument/2006/relationships/hyperlink" Target="https://doi.org/10.1111/gcb.14666" TargetMode="External"/><Relationship Id="rId221" Type="http://schemas.openxmlformats.org/officeDocument/2006/relationships/hyperlink" Target="https://link.springer.com/article/10.1007/s00382-019-04900-3" TargetMode="External"/><Relationship Id="rId217" Type="http://schemas.openxmlformats.org/officeDocument/2006/relationships/hyperlink" Target="https://doi.org/10.5194/essd-15-5227-2023" TargetMode="External"/><Relationship Id="rId216" Type="http://schemas.openxmlformats.org/officeDocument/2006/relationships/hyperlink" Target="https://doi.org/10.1098/rstb.2012.0296" TargetMode="External"/><Relationship Id="rId215" Type="http://schemas.openxmlformats.org/officeDocument/2006/relationships/hyperlink" Target="https://doi.org/10.1038/s41561-023-01319-8" TargetMode="External"/><Relationship Id="rId214" Type="http://schemas.openxmlformats.org/officeDocument/2006/relationships/hyperlink" Target="https://iopscience.iop.org/article/10.1088/1748-9326/abfb2e/meta" TargetMode="External"/><Relationship Id="rId219" Type="http://schemas.openxmlformats.org/officeDocument/2006/relationships/hyperlink" Target="https://doi.org/10.1073/pnas.1906091116" TargetMode="External"/><Relationship Id="rId218" Type="http://schemas.openxmlformats.org/officeDocument/2006/relationships/hyperlink" Target="https://doi.org/10.1002/qj.2765" TargetMode="External"/><Relationship Id="rId213" Type="http://schemas.openxmlformats.org/officeDocument/2006/relationships/hyperlink" Target="https://doi.org/10.1007/s00382-019-04751-y" TargetMode="External"/><Relationship Id="rId212" Type="http://schemas.openxmlformats.org/officeDocument/2006/relationships/hyperlink" Target="https://www.sciencedirect.com/science/article/pii/S0301479715303935?via%3Dihub#bib10" TargetMode="External"/><Relationship Id="rId211" Type="http://schemas.openxmlformats.org/officeDocument/2006/relationships/hyperlink" Target="http://dx.doi.org/10.1016/S0022-1694(03)00267-1" TargetMode="External"/><Relationship Id="rId210" Type="http://schemas.openxmlformats.org/officeDocument/2006/relationships/hyperlink" Target="https://agupubs.onlinelibrary.wiley.com/doi/full/10.1002/2017GL076526" TargetMode="External"/><Relationship Id="rId129" Type="http://schemas.openxmlformats.org/officeDocument/2006/relationships/hyperlink" Target="https://paperpile.com/c/ovIUza/Z0Ps" TargetMode="External"/><Relationship Id="rId128" Type="http://schemas.openxmlformats.org/officeDocument/2006/relationships/hyperlink" Target="https://paperpile.com/c/ovIUza/Z0Ps" TargetMode="External"/><Relationship Id="rId249" Type="http://schemas.openxmlformats.org/officeDocument/2006/relationships/hyperlink" Target="https://drive.google.com/drive/u/1/folders/1Gw5jlwLzT7Z_KHRGMwto6nnl4nSpxRIX" TargetMode="External"/><Relationship Id="rId127" Type="http://schemas.openxmlformats.org/officeDocument/2006/relationships/hyperlink" Target="https://paperpile.com/c/ovIUza/Z0Ps" TargetMode="External"/><Relationship Id="rId248" Type="http://schemas.openxmlformats.org/officeDocument/2006/relationships/hyperlink" Target="https://drive.google.com/drive/u/1/folders/1Gw5jlwLzT7Z_KHRGMwto6nnl4nSpxRIX" TargetMode="External"/><Relationship Id="rId126" Type="http://schemas.openxmlformats.org/officeDocument/2006/relationships/hyperlink" Target="https://paperpile.com/c/ovIUza/mi2V" TargetMode="External"/><Relationship Id="rId247" Type="http://schemas.openxmlformats.org/officeDocument/2006/relationships/image" Target="media/image2.png"/><Relationship Id="rId121" Type="http://schemas.openxmlformats.org/officeDocument/2006/relationships/hyperlink" Target="https://www.nature.com/articles/s41558-023-01776-4" TargetMode="External"/><Relationship Id="rId242" Type="http://schemas.openxmlformats.org/officeDocument/2006/relationships/hyperlink" Target="https://doi.org/10.1016/j.ecolecon.2016.12.033" TargetMode="External"/><Relationship Id="rId120" Type="http://schemas.openxmlformats.org/officeDocument/2006/relationships/hyperlink" Target="https://www.pnas.org/doi/abs/10.1073/pnas.2003169118" TargetMode="External"/><Relationship Id="rId241" Type="http://schemas.openxmlformats.org/officeDocument/2006/relationships/hyperlink" Target="https://www.sciencedirect.com/science/article/pii/S0959378024000955" TargetMode="External"/><Relationship Id="rId240" Type="http://schemas.openxmlformats.org/officeDocument/2006/relationships/hyperlink" Target="https://carlos-alberto-silva.github.io/silvalab/cms4d/cms4d_workshop.html" TargetMode="External"/><Relationship Id="rId125" Type="http://schemas.openxmlformats.org/officeDocument/2006/relationships/hyperlink" Target="https://paperpile.com/c/ovIUza/mi2V" TargetMode="External"/><Relationship Id="rId246" Type="http://schemas.openxmlformats.org/officeDocument/2006/relationships/hyperlink" Target="https://gmao.gsfc.nasa.gov/" TargetMode="External"/><Relationship Id="rId124" Type="http://schemas.openxmlformats.org/officeDocument/2006/relationships/hyperlink" Target="https://paperpile.com/c/ovIUza/mi2V" TargetMode="External"/><Relationship Id="rId245" Type="http://schemas.openxmlformats.org/officeDocument/2006/relationships/hyperlink" Target="https://www.spun.earth/" TargetMode="External"/><Relationship Id="rId123" Type="http://schemas.openxmlformats.org/officeDocument/2006/relationships/hyperlink" Target="https://www.pnas.org/doi/full/10.1073/pnas.1712381114" TargetMode="External"/><Relationship Id="rId244" Type="http://schemas.openxmlformats.org/officeDocument/2006/relationships/hyperlink" Target="https://gmao.gsfc.nasa.gov/seasonal/" TargetMode="External"/><Relationship Id="rId122" Type="http://schemas.openxmlformats.org/officeDocument/2006/relationships/hyperlink" Target="https://nph.onlinelibrary.wiley.com/doi/10.1111/nph.13927" TargetMode="External"/><Relationship Id="rId243" Type="http://schemas.openxmlformats.org/officeDocument/2006/relationships/hyperlink" Target="https://doi.org/10.1016/j.ecolecon.2016.12.033" TargetMode="External"/><Relationship Id="rId95" Type="http://schemas.openxmlformats.org/officeDocument/2006/relationships/hyperlink" Target="https://doi.org/10.1007/978-3-319-27422-5_6" TargetMode="External"/><Relationship Id="rId94" Type="http://schemas.openxmlformats.org/officeDocument/2006/relationships/hyperlink" Target="https://doi.org/10.1007/BF02803209" TargetMode="External"/><Relationship Id="rId97" Type="http://schemas.openxmlformats.org/officeDocument/2006/relationships/hyperlink" Target="https://doi.org/10.1038/s41467-021-25428-3" TargetMode="External"/><Relationship Id="rId96" Type="http://schemas.openxmlformats.org/officeDocument/2006/relationships/hyperlink" Target="https://doi.org/10.1073/pnas.1714597115" TargetMode="External"/><Relationship Id="rId99" Type="http://schemas.openxmlformats.org/officeDocument/2006/relationships/hyperlink" Target="https://doi.org/10.1016/j.agrformet.2018.05.015" TargetMode="External"/><Relationship Id="rId98" Type="http://schemas.openxmlformats.org/officeDocument/2006/relationships/hyperlink" Target="https://doi.org/10.1016/j.rse.2021.112620" TargetMode="External"/><Relationship Id="rId91" Type="http://schemas.openxmlformats.org/officeDocument/2006/relationships/hyperlink" Target="https://doi.org/10.1038/s41467-022-35570-1" TargetMode="External"/><Relationship Id="rId90" Type="http://schemas.openxmlformats.org/officeDocument/2006/relationships/hyperlink" Target="https://iopscience.iop.org/article/10.1088/1748-9326/aabe9f/meta" TargetMode="External"/><Relationship Id="rId93" Type="http://schemas.openxmlformats.org/officeDocument/2006/relationships/hyperlink" Target="https://doi.org/10.1111/btp.12315" TargetMode="External"/><Relationship Id="rId92" Type="http://schemas.openxmlformats.org/officeDocument/2006/relationships/hyperlink" Target="https://doi.org/10.1002/2016RG000517" TargetMode="External"/><Relationship Id="rId118" Type="http://schemas.openxmlformats.org/officeDocument/2006/relationships/hyperlink" Target="https://doi.org/10.1098/rstb.2012.0306" TargetMode="External"/><Relationship Id="rId239" Type="http://schemas.openxmlformats.org/officeDocument/2006/relationships/hyperlink" Target="https://carlos-alberto-silva.github.io/silvalab/cms4d/cms4d_workshop.html" TargetMode="External"/><Relationship Id="rId117" Type="http://schemas.openxmlformats.org/officeDocument/2006/relationships/hyperlink" Target="https://www.pnas.org/doi/abs/10.1073/pnas.2116626119" TargetMode="External"/><Relationship Id="rId238" Type="http://schemas.openxmlformats.org/officeDocument/2006/relationships/image" Target="media/image5.png"/><Relationship Id="rId116" Type="http://schemas.openxmlformats.org/officeDocument/2006/relationships/hyperlink" Target="https://link.springer.com/article/10.1007/s00382-022-06657-8" TargetMode="External"/><Relationship Id="rId237" Type="http://schemas.openxmlformats.org/officeDocument/2006/relationships/image" Target="media/image3.png"/><Relationship Id="rId115" Type="http://schemas.openxmlformats.org/officeDocument/2006/relationships/hyperlink" Target="https://www.nature.com/articles/nature13265" TargetMode="External"/><Relationship Id="rId236" Type="http://schemas.openxmlformats.org/officeDocument/2006/relationships/footer" Target="footer1.xml"/><Relationship Id="rId119" Type="http://schemas.openxmlformats.org/officeDocument/2006/relationships/hyperlink" Target="https://doi.org/10.1073/pnas.1204651110" TargetMode="External"/><Relationship Id="rId110" Type="http://schemas.openxmlformats.org/officeDocument/2006/relationships/hyperlink" Target="https://doi.org/10.1002/2017JD026526" TargetMode="External"/><Relationship Id="rId231" Type="http://schemas.openxmlformats.org/officeDocument/2006/relationships/hyperlink" Target="https://doi.org/10.1073/pnas.1514043113" TargetMode="External"/><Relationship Id="rId230" Type="http://schemas.openxmlformats.org/officeDocument/2006/relationships/hyperlink" Target="https://www.nature.com/articles/s41467-020-20482-9" TargetMode="External"/><Relationship Id="rId114" Type="http://schemas.openxmlformats.org/officeDocument/2006/relationships/hyperlink" Target="https://iopscience.iop.org/article/10.1088/1748-9326/ab738e/meta" TargetMode="External"/><Relationship Id="rId235" Type="http://schemas.openxmlformats.org/officeDocument/2006/relationships/header" Target="header1.xml"/><Relationship Id="rId113" Type="http://schemas.openxmlformats.org/officeDocument/2006/relationships/hyperlink" Target="https://www.nature.com/articles/s41558-019-0512-y" TargetMode="External"/><Relationship Id="rId234" Type="http://schemas.openxmlformats.org/officeDocument/2006/relationships/hyperlink" Target="https://doi.org/10.1038/s41561-021-00763-8" TargetMode="External"/><Relationship Id="rId112" Type="http://schemas.openxmlformats.org/officeDocument/2006/relationships/hyperlink" Target="https://www.sciencedirect.com/science/article/pii/S0048969718336489?casa_token=oSJiFPgcdAYAAAAA:Js7DfKa7_T4JbahgzIGAPO0CZ2fPKZT1yC1hpZOG8glUpVcXpfS0ZzL4Y4_YYvqIDxrnqRdDjtk" TargetMode="External"/><Relationship Id="rId233" Type="http://schemas.openxmlformats.org/officeDocument/2006/relationships/hyperlink" Target="https://doi.org/10.1002/2015GL066063" TargetMode="External"/><Relationship Id="rId111" Type="http://schemas.openxmlformats.org/officeDocument/2006/relationships/hyperlink" Target="https://doi.org/10.1029/2020GL092370" TargetMode="External"/><Relationship Id="rId232" Type="http://schemas.openxmlformats.org/officeDocument/2006/relationships/hyperlink" Target="https://doi.org/10.1073/pnas.1302584110" TargetMode="External"/><Relationship Id="rId206" Type="http://schemas.openxmlformats.org/officeDocument/2006/relationships/hyperlink" Target="https://www.nature.com/articles/s41586-022-05690-1" TargetMode="External"/><Relationship Id="rId205" Type="http://schemas.openxmlformats.org/officeDocument/2006/relationships/hyperlink" Target="https://agupubs.onlinelibrary.wiley.com/doi/full/10.1002/2014JD022586" TargetMode="External"/><Relationship Id="rId204" Type="http://schemas.openxmlformats.org/officeDocument/2006/relationships/hyperlink" Target="https://iopscience.iop.org/article/10.1088/1748-9326/ac4c1d/meta" TargetMode="External"/><Relationship Id="rId203" Type="http://schemas.openxmlformats.org/officeDocument/2006/relationships/hyperlink" Target="https://nature.com/articles/srep41489#ref-CR15" TargetMode="External"/><Relationship Id="rId209" Type="http://schemas.openxmlformats.org/officeDocument/2006/relationships/hyperlink" Target="https://link.springer.com/article/10.1007/s00704-011-0465-1" TargetMode="External"/><Relationship Id="rId208" Type="http://schemas.openxmlformats.org/officeDocument/2006/relationships/hyperlink" Target="https://www.sciencedirect.com/science/article/pii/S2214581820302299" TargetMode="External"/><Relationship Id="rId207" Type="http://schemas.openxmlformats.org/officeDocument/2006/relationships/hyperlink" Target="https://doi.org/10.1002/9781119657002.ch5" TargetMode="External"/><Relationship Id="rId202" Type="http://schemas.openxmlformats.org/officeDocument/2006/relationships/hyperlink" Target="https://agupubs.onlinelibrary.wiley.com/doi/full/10.1029/2010WR009127" TargetMode="External"/><Relationship Id="rId201" Type="http://schemas.openxmlformats.org/officeDocument/2006/relationships/hyperlink" Target="https://agupubs.onlinelibrary.wiley.com/doi/abs/10.1002/9781119657002.ch11" TargetMode="External"/><Relationship Id="rId200" Type="http://schemas.openxmlformats.org/officeDocument/2006/relationships/hyperlink" Target="https://www.pnas.org/doi/abs/10.1073/pnas.16215161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